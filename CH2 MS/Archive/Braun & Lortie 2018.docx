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6AE8B8" w14:textId="77777777" w:rsidR="008421D2" w:rsidRDefault="008421D2" w:rsidP="00FE799E"/>
    <w:p w14:paraId="356E9A9C" w14:textId="77777777" w:rsidR="008421D2" w:rsidRDefault="008421D2" w:rsidP="00FE799E"/>
    <w:p w14:paraId="6F2E1C40" w14:textId="06B45EC0" w:rsidR="008421D2" w:rsidRPr="00440D99" w:rsidRDefault="00265354" w:rsidP="00440D99">
      <w:pPr>
        <w:rPr>
          <w:sz w:val="28"/>
          <w:szCs w:val="28"/>
        </w:rPr>
      </w:pPr>
      <w:r>
        <w:rPr>
          <w:sz w:val="28"/>
          <w:szCs w:val="28"/>
        </w:rPr>
        <w:t xml:space="preserve">Disentangling the drivers of pollinator-mediated interactions between </w:t>
      </w:r>
      <w:r w:rsidR="00A55E27" w:rsidRPr="00440D99">
        <w:rPr>
          <w:sz w:val="28"/>
          <w:szCs w:val="28"/>
        </w:rPr>
        <w:t>cr</w:t>
      </w:r>
      <w:r w:rsidR="00A55E27">
        <w:rPr>
          <w:sz w:val="28"/>
          <w:szCs w:val="28"/>
        </w:rPr>
        <w:t>eosote bush (</w:t>
      </w:r>
      <w:r w:rsidR="00A55E27" w:rsidRPr="00265354">
        <w:rPr>
          <w:i/>
          <w:sz w:val="28"/>
          <w:szCs w:val="28"/>
        </w:rPr>
        <w:t>Larrea tridentata</w:t>
      </w:r>
      <w:r w:rsidR="00A55E27">
        <w:rPr>
          <w:sz w:val="28"/>
          <w:szCs w:val="28"/>
        </w:rPr>
        <w:t xml:space="preserve">) </w:t>
      </w:r>
      <w:r>
        <w:rPr>
          <w:sz w:val="28"/>
          <w:szCs w:val="28"/>
        </w:rPr>
        <w:t>and desert dandelion (</w:t>
      </w:r>
      <w:r w:rsidRPr="00C35975">
        <w:rPr>
          <w:i/>
          <w:sz w:val="28"/>
          <w:szCs w:val="28"/>
        </w:rPr>
        <w:t>Malacothrix glabrata</w:t>
      </w:r>
      <w:r>
        <w:rPr>
          <w:sz w:val="28"/>
          <w:szCs w:val="28"/>
        </w:rPr>
        <w:t xml:space="preserve">). </w:t>
      </w:r>
    </w:p>
    <w:p w14:paraId="62BF3577" w14:textId="77777777" w:rsidR="0032252D" w:rsidRDefault="0032252D" w:rsidP="00FE799E">
      <w:pPr>
        <w:rPr>
          <w:sz w:val="28"/>
          <w:szCs w:val="28"/>
        </w:rPr>
      </w:pPr>
    </w:p>
    <w:p w14:paraId="5C730ECA" w14:textId="77777777" w:rsidR="0032252D" w:rsidRDefault="0032252D" w:rsidP="00FE799E">
      <w:pPr>
        <w:rPr>
          <w:sz w:val="28"/>
          <w:szCs w:val="28"/>
        </w:rPr>
      </w:pPr>
    </w:p>
    <w:p w14:paraId="450B3F30" w14:textId="77777777" w:rsidR="0032252D" w:rsidRDefault="0032252D" w:rsidP="00FE799E">
      <w:pPr>
        <w:rPr>
          <w:sz w:val="28"/>
          <w:szCs w:val="28"/>
        </w:rPr>
      </w:pPr>
    </w:p>
    <w:p w14:paraId="5B83EC2D" w14:textId="77777777" w:rsidR="0032252D" w:rsidRDefault="0032252D" w:rsidP="00FE799E">
      <w:pPr>
        <w:rPr>
          <w:sz w:val="28"/>
          <w:szCs w:val="28"/>
        </w:rPr>
      </w:pPr>
    </w:p>
    <w:p w14:paraId="6F086F15" w14:textId="77777777" w:rsidR="0032252D" w:rsidRDefault="0032252D" w:rsidP="00FE799E">
      <w:pPr>
        <w:rPr>
          <w:sz w:val="28"/>
          <w:szCs w:val="28"/>
        </w:rPr>
      </w:pPr>
    </w:p>
    <w:p w14:paraId="319A78AF" w14:textId="77777777" w:rsidR="0032252D" w:rsidRDefault="0032252D" w:rsidP="00FE799E">
      <w:pPr>
        <w:rPr>
          <w:sz w:val="28"/>
          <w:szCs w:val="28"/>
        </w:rPr>
      </w:pPr>
    </w:p>
    <w:p w14:paraId="0E149563" w14:textId="77777777" w:rsidR="0032252D" w:rsidRDefault="0032252D" w:rsidP="00FE799E">
      <w:pPr>
        <w:rPr>
          <w:sz w:val="28"/>
          <w:szCs w:val="28"/>
        </w:rPr>
      </w:pPr>
    </w:p>
    <w:p w14:paraId="46B3B934" w14:textId="77777777" w:rsidR="0032252D" w:rsidRDefault="0032252D" w:rsidP="00FE799E">
      <w:pPr>
        <w:rPr>
          <w:sz w:val="28"/>
          <w:szCs w:val="28"/>
        </w:rPr>
      </w:pPr>
    </w:p>
    <w:p w14:paraId="77D4C93E" w14:textId="77777777" w:rsidR="0032252D" w:rsidRDefault="0032252D" w:rsidP="00FE799E">
      <w:pPr>
        <w:rPr>
          <w:sz w:val="28"/>
          <w:szCs w:val="28"/>
        </w:rPr>
      </w:pPr>
    </w:p>
    <w:p w14:paraId="3939490F" w14:textId="77777777" w:rsidR="0032252D" w:rsidRDefault="0032252D" w:rsidP="00FE799E">
      <w:pPr>
        <w:rPr>
          <w:sz w:val="28"/>
          <w:szCs w:val="28"/>
        </w:rPr>
      </w:pPr>
    </w:p>
    <w:p w14:paraId="65B48FE6" w14:textId="77777777" w:rsidR="0032252D" w:rsidRDefault="0032252D" w:rsidP="00FE799E">
      <w:pPr>
        <w:rPr>
          <w:sz w:val="28"/>
          <w:szCs w:val="28"/>
        </w:rPr>
      </w:pPr>
    </w:p>
    <w:p w14:paraId="5B016762" w14:textId="77777777" w:rsidR="0032252D" w:rsidRDefault="0032252D" w:rsidP="00FE799E">
      <w:pPr>
        <w:rPr>
          <w:sz w:val="28"/>
          <w:szCs w:val="28"/>
        </w:rPr>
      </w:pPr>
    </w:p>
    <w:p w14:paraId="5FE80BF7" w14:textId="77777777" w:rsidR="0032252D" w:rsidRDefault="0032252D" w:rsidP="00FE799E">
      <w:pPr>
        <w:rPr>
          <w:sz w:val="28"/>
          <w:szCs w:val="28"/>
        </w:rPr>
      </w:pPr>
    </w:p>
    <w:p w14:paraId="3A17C844" w14:textId="37F591EA" w:rsidR="0032252D" w:rsidRDefault="0032252D" w:rsidP="00FE799E">
      <w:pPr>
        <w:rPr>
          <w:sz w:val="28"/>
          <w:szCs w:val="28"/>
        </w:rPr>
      </w:pPr>
    </w:p>
    <w:p w14:paraId="62EB94A0" w14:textId="02B19712" w:rsidR="000E2DB2" w:rsidRDefault="000E2DB2" w:rsidP="00FE799E">
      <w:pPr>
        <w:rPr>
          <w:sz w:val="28"/>
          <w:szCs w:val="28"/>
        </w:rPr>
      </w:pPr>
    </w:p>
    <w:p w14:paraId="71FD31F4" w14:textId="24E9B316" w:rsidR="000E2DB2" w:rsidRDefault="000E2DB2" w:rsidP="00FE799E">
      <w:pPr>
        <w:rPr>
          <w:sz w:val="28"/>
          <w:szCs w:val="28"/>
        </w:rPr>
      </w:pPr>
    </w:p>
    <w:p w14:paraId="34880785" w14:textId="61953974" w:rsidR="009E7A31" w:rsidRDefault="009E7A31" w:rsidP="00FE799E">
      <w:pPr>
        <w:rPr>
          <w:sz w:val="28"/>
          <w:szCs w:val="28"/>
        </w:rPr>
      </w:pPr>
    </w:p>
    <w:p w14:paraId="34CA0390" w14:textId="44F77EC8" w:rsidR="009E7A31" w:rsidRDefault="009E7A31" w:rsidP="00FE799E">
      <w:pPr>
        <w:rPr>
          <w:sz w:val="28"/>
          <w:szCs w:val="28"/>
        </w:rPr>
      </w:pPr>
    </w:p>
    <w:p w14:paraId="65C7A5D5" w14:textId="3731BACA" w:rsidR="009E7A31" w:rsidRDefault="009E7A31" w:rsidP="00FE799E">
      <w:pPr>
        <w:rPr>
          <w:sz w:val="28"/>
          <w:szCs w:val="28"/>
        </w:rPr>
      </w:pPr>
    </w:p>
    <w:p w14:paraId="3D6AA97A" w14:textId="53C94631" w:rsidR="0032252D" w:rsidRDefault="0032252D" w:rsidP="00FE799E">
      <w:pPr>
        <w:rPr>
          <w:sz w:val="28"/>
          <w:szCs w:val="28"/>
        </w:rPr>
      </w:pPr>
    </w:p>
    <w:p w14:paraId="5577DFC6" w14:textId="77777777" w:rsidR="007B52F8" w:rsidRDefault="007B52F8">
      <w:r>
        <w:br w:type="page"/>
      </w:r>
    </w:p>
    <w:p w14:paraId="2F203388" w14:textId="454DD1D6" w:rsidR="003F263E" w:rsidRDefault="003F263E" w:rsidP="00D36947">
      <w:pPr>
        <w:spacing w:line="360" w:lineRule="auto"/>
      </w:pPr>
      <w:r>
        <w:lastRenderedPageBreak/>
        <w:t>Abstract</w:t>
      </w:r>
    </w:p>
    <w:p w14:paraId="0165B404" w14:textId="6C11FABE" w:rsidR="003F263E" w:rsidRDefault="00F37120" w:rsidP="00D36947">
      <w:pPr>
        <w:spacing w:line="360" w:lineRule="auto"/>
      </w:pPr>
      <w:r>
        <w:t>In arid ecosystems, t</w:t>
      </w:r>
      <w:r w:rsidR="003F263E">
        <w:t>he facilitative effect</w:t>
      </w:r>
      <w:r>
        <w:t>s</w:t>
      </w:r>
      <w:r w:rsidR="00DE3CA4">
        <w:t xml:space="preserve"> of </w:t>
      </w:r>
      <w:r w:rsidR="003F263E">
        <w:t>shrubs can lead to concentrations of a</w:t>
      </w:r>
      <w:r>
        <w:t>nnual plants beneath the canopy</w:t>
      </w:r>
      <w:r w:rsidR="00AD34E2">
        <w:t xml:space="preserve">. </w:t>
      </w:r>
      <w:r w:rsidR="00BD724C">
        <w:t xml:space="preserve">The indirect interactions that arise from the close spatial proximity of nurse-protégé relationships </w:t>
      </w:r>
      <w:r w:rsidR="00722E8D">
        <w:t>can have important implications for community structure and assembly</w:t>
      </w:r>
      <w:r w:rsidR="00BD724C">
        <w:t xml:space="preserve">. </w:t>
      </w:r>
      <w:r w:rsidR="00C56B3E">
        <w:t xml:space="preserve">Creosote bush, </w:t>
      </w:r>
      <w:r w:rsidR="00C56B3E" w:rsidRPr="00C56B3E">
        <w:rPr>
          <w:i/>
        </w:rPr>
        <w:t>Larrea tridentata</w:t>
      </w:r>
      <w:r w:rsidR="00C56B3E">
        <w:rPr>
          <w:i/>
        </w:rPr>
        <w:t xml:space="preserve"> </w:t>
      </w:r>
      <w:r w:rsidR="00C56B3E">
        <w:t xml:space="preserve">is a dominant shrub of the Mojave Desert. </w:t>
      </w:r>
      <w:r w:rsidR="003929E6">
        <w:t>Here</w:t>
      </w:r>
      <w:r w:rsidR="00B64AD0">
        <w:t>,</w:t>
      </w:r>
      <w:r w:rsidR="003929E6">
        <w:t xml:space="preserve"> we test </w:t>
      </w:r>
      <w:del w:id="0" w:author="zenrunner" w:date="2018-10-05T14:50:00Z">
        <w:r w:rsidR="003929E6" w:rsidDel="009F7D76">
          <w:delText xml:space="preserve">for </w:delText>
        </w:r>
      </w:del>
      <w:r w:rsidR="003929E6">
        <w:t xml:space="preserve">the capacity of creosote bush to influence the pollination of </w:t>
      </w:r>
      <w:ins w:id="1" w:author="zenrunner" w:date="2018-10-05T14:50:00Z">
        <w:r w:rsidR="009F7D76">
          <w:t>the</w:t>
        </w:r>
      </w:ins>
      <w:del w:id="2" w:author="zenrunner" w:date="2018-10-05T14:50:00Z">
        <w:r w:rsidR="003929E6" w:rsidDel="009F7D76">
          <w:delText>its</w:delText>
        </w:r>
      </w:del>
      <w:r w:rsidR="003929E6">
        <w:t xml:space="preserve"> annual understory</w:t>
      </w:r>
      <w:r w:rsidR="00DC18FB">
        <w:t xml:space="preserve"> during its phenological shift into flowering. Pollinator visitation rates to the phytometer desert dandelion were significantly lower as the understory of creosote bush, and when creosote bush entered into a full bloom</w:t>
      </w:r>
      <w:r w:rsidR="00E45DE5">
        <w:t>,</w:t>
      </w:r>
      <w:r w:rsidR="00DC18FB">
        <w:t xml:space="preserve"> visitation rates declined significantly at both understory and nearby open microsites. </w:t>
      </w:r>
      <w:ins w:id="3" w:author="zenrunner" w:date="2018-10-05T14:51:00Z">
        <w:r w:rsidR="00B035A2">
          <w:t>D</w:t>
        </w:r>
      </w:ins>
      <w:del w:id="4" w:author="zenrunner" w:date="2018-10-05T14:51:00Z">
        <w:r w:rsidR="00456772" w:rsidDel="00B035A2">
          <w:delText>The d</w:delText>
        </w:r>
      </w:del>
      <w:r w:rsidR="00456772">
        <w:t>ecrease</w:t>
      </w:r>
      <w:ins w:id="5" w:author="zenrunner" w:date="2018-10-05T14:51:00Z">
        <w:r w:rsidR="00B035A2">
          <w:t>s</w:t>
        </w:r>
      </w:ins>
      <w:r w:rsidR="00456772">
        <w:t xml:space="preserve"> in visitation</w:t>
      </w:r>
      <w:r w:rsidR="00954865">
        <w:t xml:space="preserve"> was driven </w:t>
      </w:r>
      <w:r w:rsidR="00456772">
        <w:t xml:space="preserve">by </w:t>
      </w:r>
      <w:r w:rsidR="000E2671">
        <w:t xml:space="preserve">syrphid flies and the </w:t>
      </w:r>
      <w:del w:id="6" w:author="zenrunner" w:date="2018-10-05T14:51:00Z">
        <w:r w:rsidR="00456772" w:rsidDel="00B035A2">
          <w:delText xml:space="preserve">behavioural </w:delText>
        </w:r>
      </w:del>
      <w:r w:rsidR="00456772">
        <w:t xml:space="preserve">responses of </w:t>
      </w:r>
      <w:r w:rsidR="000E2671">
        <w:t>solitary bees</w:t>
      </w:r>
      <w:r w:rsidR="00954865">
        <w:t xml:space="preserve">. </w:t>
      </w:r>
      <w:r w:rsidR="00456772">
        <w:t>In this system, we found that</w:t>
      </w:r>
      <w:r w:rsidR="005260F3">
        <w:t xml:space="preserve"> </w:t>
      </w:r>
      <w:r w:rsidR="00954865" w:rsidRPr="00456772">
        <w:rPr>
          <w:i/>
        </w:rPr>
        <w:t>L. tridentata</w:t>
      </w:r>
      <w:r w:rsidR="00954865">
        <w:t xml:space="preserve"> </w:t>
      </w:r>
      <w:r w:rsidR="00DC18FB">
        <w:t xml:space="preserve">has a positive ecological effect on </w:t>
      </w:r>
      <w:del w:id="7" w:author="zenrunner" w:date="2018-10-05T14:51:00Z">
        <w:r w:rsidR="000E73EE" w:rsidDel="0033300D">
          <w:delText xml:space="preserve">associated </w:delText>
        </w:r>
      </w:del>
      <w:ins w:id="8" w:author="zenrunner" w:date="2018-10-05T14:51:00Z">
        <w:r w:rsidR="0033300D">
          <w:t xml:space="preserve">the density and composition? of </w:t>
        </w:r>
      </w:ins>
      <w:r w:rsidR="00DC18FB">
        <w:t xml:space="preserve">annual </w:t>
      </w:r>
      <w:r w:rsidR="009572B0">
        <w:t xml:space="preserve">plants </w:t>
      </w:r>
      <w:r w:rsidR="00DC18FB">
        <w:t xml:space="preserve">and </w:t>
      </w:r>
      <w:r w:rsidR="009572B0">
        <w:t xml:space="preserve">the </w:t>
      </w:r>
      <w:r w:rsidR="00DC18FB">
        <w:t>arthropod communit</w:t>
      </w:r>
      <w:r w:rsidR="009572B0">
        <w:t>y</w:t>
      </w:r>
      <w:del w:id="9" w:author="zenrunner" w:date="2018-10-05T14:52:00Z">
        <w:r w:rsidR="003D5314" w:rsidDel="009A6E56">
          <w:delText>,</w:delText>
        </w:r>
      </w:del>
      <w:r w:rsidR="00DC18FB">
        <w:t xml:space="preserve"> but </w:t>
      </w:r>
      <w:del w:id="10" w:author="zenrunner" w:date="2018-10-05T14:52:00Z">
        <w:r w:rsidR="003D5314" w:rsidDel="006B0964">
          <w:delText xml:space="preserve">this shrub </w:delText>
        </w:r>
        <w:r w:rsidR="004D43E8" w:rsidDel="006B0964">
          <w:delText>further</w:delText>
        </w:r>
      </w:del>
      <w:ins w:id="11" w:author="zenrunner" w:date="2018-10-05T14:52:00Z">
        <w:r w:rsidR="006B0964">
          <w:t xml:space="preserve">that it </w:t>
        </w:r>
      </w:ins>
      <w:del w:id="12" w:author="zenrunner" w:date="2018-10-05T14:52:00Z">
        <w:r w:rsidR="004D43E8" w:rsidDel="006B0964">
          <w:delText xml:space="preserve"> </w:delText>
        </w:r>
      </w:del>
      <w:r w:rsidR="003D5314">
        <w:t xml:space="preserve">had </w:t>
      </w:r>
      <w:del w:id="13" w:author="zenrunner" w:date="2018-10-05T14:52:00Z">
        <w:r w:rsidR="00DC18FB" w:rsidDel="002A23BB">
          <w:delText xml:space="preserve">negative </w:delText>
        </w:r>
      </w:del>
      <w:r w:rsidR="00DC18FB">
        <w:t xml:space="preserve">indirect </w:t>
      </w:r>
      <w:ins w:id="14" w:author="zenrunner" w:date="2018-10-05T14:52:00Z">
        <w:r w:rsidR="002A23BB">
          <w:t xml:space="preserve">negative </w:t>
        </w:r>
      </w:ins>
      <w:r w:rsidR="00DC18FB">
        <w:t xml:space="preserve">effects on </w:t>
      </w:r>
      <w:ins w:id="15" w:author="zenrunner" w:date="2018-10-05T14:52:00Z">
        <w:r w:rsidR="001C0285">
          <w:t xml:space="preserve">the </w:t>
        </w:r>
      </w:ins>
      <w:r w:rsidR="00DC18FB">
        <w:t>pollination</w:t>
      </w:r>
      <w:ins w:id="16" w:author="zenrunner" w:date="2018-10-05T14:52:00Z">
        <w:r w:rsidR="001C0285">
          <w:t xml:space="preserve">? Or </w:t>
        </w:r>
        <w:r w:rsidR="002723C1">
          <w:t>visitati</w:t>
        </w:r>
        <w:r w:rsidR="001C0285">
          <w:t>on to?</w:t>
        </w:r>
      </w:ins>
      <w:r w:rsidR="00566A7E">
        <w:t xml:space="preserve"> of a representative flowering </w:t>
      </w:r>
      <w:r w:rsidR="00AE25FD">
        <w:t>annual plant</w:t>
      </w:r>
      <w:r w:rsidR="00DC18FB">
        <w:t xml:space="preserve">. </w:t>
      </w:r>
      <w:del w:id="17" w:author="zenrunner" w:date="2018-10-05T14:53:00Z">
        <w:r w:rsidR="00456772" w:rsidDel="00CF6687">
          <w:delText xml:space="preserve">This study </w:delText>
        </w:r>
        <w:r w:rsidR="00CE583F" w:rsidDel="00CF6687">
          <w:delText xml:space="preserve">confirms </w:delText>
        </w:r>
        <w:r w:rsidR="00456772" w:rsidDel="00CF6687">
          <w:delText xml:space="preserve">the positive role of </w:delText>
        </w:r>
        <w:r w:rsidR="00456772" w:rsidRPr="00456772" w:rsidDel="00CF6687">
          <w:rPr>
            <w:i/>
          </w:rPr>
          <w:delText>L. tridentata</w:delText>
        </w:r>
        <w:r w:rsidR="00456772" w:rsidDel="00CF6687">
          <w:delText xml:space="preserve"> as a foundation plant </w:delText>
        </w:r>
        <w:r w:rsidR="001F43F0" w:rsidDel="00CF6687">
          <w:delText xml:space="preserve">but more importantly suggests </w:delText>
        </w:r>
        <w:r w:rsidR="00954865" w:rsidDel="00CF6687">
          <w:delText>that</w:delText>
        </w:r>
        <w:r w:rsidR="00456772" w:rsidDel="00CF6687">
          <w:delText xml:space="preserve"> </w:delText>
        </w:r>
        <w:r w:rsidR="00767E62" w:rsidDel="00CF6687">
          <w:delText>t</w:delText>
        </w:r>
      </w:del>
      <w:ins w:id="18" w:author="zenrunner" w:date="2018-10-05T14:53:00Z">
        <w:r w:rsidR="00CF6687">
          <w:t>T</w:t>
        </w:r>
      </w:ins>
      <w:r w:rsidR="00767E62">
        <w:t xml:space="preserve">he net outcome of interactions </w:t>
      </w:r>
      <w:ins w:id="19" w:author="zenrunner" w:date="2018-10-05T14:53:00Z">
        <w:r w:rsidR="00CF6687">
          <w:t xml:space="preserve">with foundation plant species </w:t>
        </w:r>
      </w:ins>
      <w:r w:rsidR="00767E62">
        <w:t xml:space="preserve">can be negative or positive depending on the specific shrub function tested or the </w:t>
      </w:r>
      <w:r w:rsidR="0041669C">
        <w:t>recipient taxa</w:t>
      </w:r>
      <w:ins w:id="20" w:author="zenrunner" w:date="2018-10-05T14:53:00Z">
        <w:r w:rsidR="00443747">
          <w:t xml:space="preserve"> – yes but be cool to link to a bigger implication for Am Nat… - something about evo, co-evolutionary</w:t>
        </w:r>
      </w:ins>
      <w:ins w:id="21" w:author="zenrunner" w:date="2018-10-05T14:54:00Z">
        <w:r w:rsidR="00443747">
          <w:t xml:space="preserve"> relationships etc or perhaps use the word trade-offs here – Am Nat likes that and you kind of need ir even in the thesis chapter too</w:t>
        </w:r>
      </w:ins>
      <w:r w:rsidR="00954865">
        <w:t>.</w:t>
      </w:r>
      <w:ins w:id="22" w:author="zenrunner" w:date="2018-10-05T14:54:00Z">
        <w:r w:rsidR="00443747">
          <w:t xml:space="preserve">  These finding suggesting that the net </w:t>
        </w:r>
        <w:r w:rsidR="0080585A">
          <w:t xml:space="preserve">outcome of associated with foundation plant species can be positive or negative depending on both the life-history stage of the </w:t>
        </w:r>
      </w:ins>
      <w:ins w:id="23" w:author="zenrunner" w:date="2018-10-05T14:55:00Z">
        <w:r w:rsidR="0080585A">
          <w:t>protégé</w:t>
        </w:r>
      </w:ins>
      <w:ins w:id="24" w:author="zenrunner" w:date="2018-10-05T14:54:00Z">
        <w:r w:rsidR="0080585A">
          <w:t xml:space="preserve"> </w:t>
        </w:r>
      </w:ins>
      <w:ins w:id="25" w:author="zenrunner" w:date="2018-10-05T14:55:00Z">
        <w:r w:rsidR="0080585A">
          <w:t xml:space="preserve">species tested and on the phenology of the foundation species.  An increasing focus on further </w:t>
        </w:r>
      </w:ins>
      <w:ins w:id="26" w:author="zenrunner" w:date="2018-10-05T14:56:00Z">
        <w:r w:rsidR="00E77279">
          <w:t xml:space="preserve">documenting this trade-offs will advance both facilitation theory and </w:t>
        </w:r>
        <w:r w:rsidR="0005326A">
          <w:t>assessment of selection processes that can drive co-evolutionary relationships between sh</w:t>
        </w:r>
      </w:ins>
      <w:ins w:id="27" w:author="zenrunner" w:date="2018-10-05T14:57:00Z">
        <w:r w:rsidR="00CC5AA6">
          <w:t>r</w:t>
        </w:r>
      </w:ins>
      <w:ins w:id="28" w:author="zenrunner" w:date="2018-10-05T14:56:00Z">
        <w:r w:rsidR="0005326A">
          <w:t>ubs, annual plants, and pollinators.</w:t>
        </w:r>
      </w:ins>
      <w:ins w:id="29" w:author="zenrunner" w:date="2018-10-05T14:57:00Z">
        <w:r w:rsidR="00D33A03">
          <w:t xml:space="preserve">  – something like that – again –</w:t>
        </w:r>
        <w:r w:rsidR="005174B3">
          <w:t xml:space="preserve"> this is a r</w:t>
        </w:r>
        <w:r w:rsidR="00D33A03">
          <w:t>e</w:t>
        </w:r>
        <w:r w:rsidR="005174B3">
          <w:t>a</w:t>
        </w:r>
        <w:r w:rsidR="00D33A03">
          <w:t xml:space="preserve">lly stellar study.  Sell it a </w:t>
        </w:r>
        <w:r w:rsidR="005174B3">
          <w:t>tiny bit and remind people the implications</w:t>
        </w:r>
        <w:r w:rsidR="00D33A03">
          <w:t>!!</w:t>
        </w:r>
      </w:ins>
    </w:p>
    <w:p w14:paraId="35B7AC22" w14:textId="77777777" w:rsidR="003F263E" w:rsidRDefault="003F263E" w:rsidP="00FE799E"/>
    <w:p w14:paraId="62537469" w14:textId="77777777" w:rsidR="003F263E" w:rsidRDefault="003F263E" w:rsidP="00FE799E"/>
    <w:p w14:paraId="36A5C034" w14:textId="77777777" w:rsidR="003F263E" w:rsidRDefault="003F263E" w:rsidP="00FE799E"/>
    <w:p w14:paraId="0FCB5F7D" w14:textId="77777777" w:rsidR="003F263E" w:rsidRDefault="003F263E" w:rsidP="00FE799E"/>
    <w:p w14:paraId="081AF4A9" w14:textId="56EE4AA8" w:rsidR="003F263E" w:rsidRDefault="00A3385B" w:rsidP="00FE799E">
      <w:ins w:id="30" w:author="zenrunner" w:date="2018-10-05T14:58:00Z">
        <w:r>
          <w:t>Keywords:  etc…</w:t>
        </w:r>
      </w:ins>
    </w:p>
    <w:p w14:paraId="0D28BE5B" w14:textId="63972285" w:rsidR="001E4A16" w:rsidRDefault="001E4A16">
      <w:pPr>
        <w:rPr>
          <w:ins w:id="31" w:author="zenrunner" w:date="2018-10-05T14:58:00Z"/>
        </w:rPr>
      </w:pPr>
      <w:ins w:id="32" w:author="zenrunner" w:date="2018-10-05T14:58:00Z">
        <w:r>
          <w:br w:type="page"/>
        </w:r>
      </w:ins>
    </w:p>
    <w:p w14:paraId="38144419" w14:textId="7C854F9D" w:rsidR="003F263E" w:rsidDel="001E4A16" w:rsidRDefault="003F263E" w:rsidP="00FE799E">
      <w:pPr>
        <w:rPr>
          <w:del w:id="33" w:author="zenrunner" w:date="2018-10-05T14:58:00Z"/>
        </w:rPr>
      </w:pPr>
    </w:p>
    <w:p w14:paraId="6F1B5D0E" w14:textId="214C46C1" w:rsidR="003F263E" w:rsidDel="001E4A16" w:rsidRDefault="003F263E" w:rsidP="00FE799E">
      <w:pPr>
        <w:rPr>
          <w:del w:id="34" w:author="zenrunner" w:date="2018-10-05T14:58:00Z"/>
        </w:rPr>
      </w:pPr>
    </w:p>
    <w:p w14:paraId="07CDE48A" w14:textId="06431263" w:rsidR="003F263E" w:rsidDel="001E4A16" w:rsidRDefault="003F263E" w:rsidP="00FE799E">
      <w:pPr>
        <w:rPr>
          <w:del w:id="35" w:author="zenrunner" w:date="2018-10-05T14:58:00Z"/>
        </w:rPr>
      </w:pPr>
    </w:p>
    <w:p w14:paraId="00C53EC1" w14:textId="56252340" w:rsidR="003F263E" w:rsidDel="001E4A16" w:rsidRDefault="003F263E" w:rsidP="00FE799E">
      <w:pPr>
        <w:rPr>
          <w:del w:id="36" w:author="zenrunner" w:date="2018-10-05T14:58:00Z"/>
        </w:rPr>
      </w:pPr>
    </w:p>
    <w:p w14:paraId="2A052391" w14:textId="69C62C6F" w:rsidR="003F263E" w:rsidDel="001E4A16" w:rsidRDefault="003F263E" w:rsidP="00FE799E">
      <w:pPr>
        <w:rPr>
          <w:del w:id="37" w:author="zenrunner" w:date="2018-10-05T14:58:00Z"/>
        </w:rPr>
      </w:pPr>
    </w:p>
    <w:p w14:paraId="06D9FE42" w14:textId="72A38486" w:rsidR="00D36947" w:rsidDel="001E4A16" w:rsidRDefault="00D36947" w:rsidP="00FE799E">
      <w:pPr>
        <w:rPr>
          <w:del w:id="38" w:author="zenrunner" w:date="2018-10-05T14:58:00Z"/>
        </w:rPr>
      </w:pPr>
    </w:p>
    <w:p w14:paraId="0978F18C" w14:textId="061FFF98" w:rsidR="00193537" w:rsidDel="001E4A16" w:rsidRDefault="00193537" w:rsidP="00D36947">
      <w:pPr>
        <w:spacing w:line="360" w:lineRule="auto"/>
        <w:rPr>
          <w:del w:id="39" w:author="zenrunner" w:date="2018-10-05T14:58:00Z"/>
        </w:rPr>
      </w:pPr>
    </w:p>
    <w:p w14:paraId="7E400D18" w14:textId="77777777" w:rsidR="00193537" w:rsidDel="001E4A16" w:rsidRDefault="00193537" w:rsidP="00D36947">
      <w:pPr>
        <w:spacing w:line="360" w:lineRule="auto"/>
        <w:rPr>
          <w:del w:id="40" w:author="zenrunner" w:date="2018-10-05T14:58:00Z"/>
        </w:rPr>
      </w:pPr>
    </w:p>
    <w:p w14:paraId="73FBE1CC" w14:textId="7FD73603" w:rsidR="00FE799E" w:rsidRDefault="00FE799E" w:rsidP="00D36947">
      <w:pPr>
        <w:spacing w:line="360" w:lineRule="auto"/>
      </w:pPr>
      <w:r>
        <w:t>Introduction</w:t>
      </w:r>
    </w:p>
    <w:p w14:paraId="21123550" w14:textId="05BDB338" w:rsidR="001C368F" w:rsidRPr="001C368F" w:rsidRDefault="00793E14" w:rsidP="00D36947">
      <w:pPr>
        <w:spacing w:line="360" w:lineRule="auto"/>
      </w:pPr>
      <w:r>
        <w:t xml:space="preserve">Foundation </w:t>
      </w:r>
      <w:r w:rsidR="000E47A2">
        <w:t xml:space="preserve">species </w:t>
      </w:r>
      <w:r w:rsidR="00FA134A">
        <w:t>positively influence the structure of the surrounding</w:t>
      </w:r>
      <w:r w:rsidR="005F091E">
        <w:t xml:space="preserve"> plant communities by creating locally stable conditions for other species </w:t>
      </w:r>
      <w:r w:rsidR="00D7348A">
        <w:fldChar w:fldCharType="begin"/>
      </w:r>
      <w:r w:rsidR="00D7348A">
        <w:instrText xml:space="preserve"> ADDIN EN.CITE &lt;EndNote&gt;&lt;Cite&gt;&lt;Author&gt;Ellison&lt;/Author&gt;&lt;Year&gt;2005&lt;/Year&gt;&lt;RecNum&gt;42&lt;/RecNum&gt;&lt;DisplayText&gt;(Ellison et al., 2005)&lt;/DisplayText&gt;&lt;record&gt;&lt;rec-number&gt;42&lt;/rec-number&gt;&lt;foreign-keys&gt;&lt;key app="EN" db-id="efxxxd2elfvxfde05eev9swq9zv0dswrxzp2"&gt;42&lt;/key&gt;&lt;/foreign-keys&gt;&lt;ref-type name="Journal Article"&gt;17&lt;/ref-type&gt;&lt;contributors&gt;&lt;authors&gt;&lt;author&gt;Ellison, Aaron M&lt;/author&gt;&lt;author&gt;Bank, Michael S&lt;/author&gt;&lt;author&gt;Clinton, Barton D&lt;/author&gt;&lt;author&gt;Colburn, Elizabeth A&lt;/author&gt;&lt;author&gt;Elliott, Katherine&lt;/author&gt;&lt;author&gt;Ford, Chelcy R&lt;/author&gt;&lt;author&gt;Foster, David R&lt;/author&gt;&lt;author&gt;Kloeppel, Brian D&lt;/author&gt;&lt;author&gt;Knoepp, Jennifer D&lt;/author&gt;&lt;author&gt;Lovett, Gary M&lt;/author&gt;&lt;/authors&gt;&lt;/contributors&gt;&lt;titles&gt;&lt;title&gt;Loss of foundation species: consequences for the structure and dynamics of forested ecosystems&lt;/title&gt;&lt;secondary-title&gt;Frontiers in Ecology and the Environment&lt;/secondary-title&gt;&lt;/titles&gt;&lt;periodical&gt;&lt;full-title&gt;Frontiers in Ecology and the Environment&lt;/full-title&gt;&lt;/periodical&gt;&lt;pages&gt;479-486&lt;/pages&gt;&lt;volume&gt;3&lt;/volume&gt;&lt;number&gt;9&lt;/number&gt;&lt;dates&gt;&lt;year&gt;2005&lt;/year&gt;&lt;/dates&gt;&lt;isbn&gt;1540-9309&lt;/isbn&gt;&lt;urls&gt;&lt;/urls&gt;&lt;/record&gt;&lt;/Cite&gt;&lt;/EndNote&gt;</w:instrText>
      </w:r>
      <w:r w:rsidR="00D7348A">
        <w:fldChar w:fldCharType="separate"/>
      </w:r>
      <w:r w:rsidR="00D7348A">
        <w:rPr>
          <w:noProof/>
        </w:rPr>
        <w:t>(</w:t>
      </w:r>
      <w:hyperlink w:anchor="_ENREF_24" w:tooltip="Ellison, 2005 #42" w:history="1">
        <w:r w:rsidR="005D434B">
          <w:rPr>
            <w:noProof/>
          </w:rPr>
          <w:t>Ellison et al., 2005</w:t>
        </w:r>
      </w:hyperlink>
      <w:r w:rsidR="00D7348A">
        <w:rPr>
          <w:noProof/>
        </w:rPr>
        <w:t>)</w:t>
      </w:r>
      <w:r w:rsidR="00D7348A">
        <w:fldChar w:fldCharType="end"/>
      </w:r>
      <w:r w:rsidR="005F091E">
        <w:t xml:space="preserve">. </w:t>
      </w:r>
      <w:r w:rsidR="00FE799E">
        <w:t xml:space="preserve">In arid environments, </w:t>
      </w:r>
      <w:r w:rsidR="000E47A2">
        <w:t xml:space="preserve">foundation </w:t>
      </w:r>
      <w:r w:rsidR="00FE799E">
        <w:t xml:space="preserve">shrubs can act as keystone facilitators, directly benefiting associated </w:t>
      </w:r>
      <w:r w:rsidR="001C368F">
        <w:t xml:space="preserve">understory annual </w:t>
      </w:r>
      <w:r w:rsidR="00FE799E">
        <w:t>plants via multiple mechanistic pathways across all life stag</w:t>
      </w:r>
      <w:r w:rsidR="004E5844">
        <w:t xml:space="preserve">es </w:t>
      </w:r>
      <w:r w:rsidR="005600FB">
        <w:fldChar w:fldCharType="begin"/>
      </w:r>
      <w:r w:rsidR="005600FB">
        <w:instrText xml:space="preserve"> ADDIN EN.CITE &lt;EndNote&gt;&lt;Cite&gt;&lt;Author&gt;Filazzola&lt;/Author&gt;&lt;Year&gt;2014&lt;/Year&gt;&lt;RecNum&gt;43&lt;/RecNum&gt;&lt;DisplayText&gt;(Filazzola and Lortie, 2014)&lt;/DisplayText&gt;&lt;record&gt;&lt;rec-number&gt;43&lt;/rec-number&gt;&lt;foreign-keys&gt;&lt;key app="EN" db-id="efxxxd2elfvxfde05eev9swq9zv0dswrxzp2"&gt;43&lt;/key&gt;&lt;/foreign-keys&gt;&lt;ref-type name="Journal Article"&gt;17&lt;/ref-type&gt;&lt;contributors&gt;&lt;authors&gt;&lt;author&gt;Filazzola, Alessandro&lt;/author&gt;&lt;author&gt;Lortie, Christopher J&lt;/author&gt;&lt;/authors&gt;&lt;/contributors&gt;&lt;titles&gt;&lt;title&gt;A systematic review and conceptual framework for the mechanistic pathways of nurse plants&lt;/title&gt;&lt;secondary-title&gt;Global Ecology and Biogeography&lt;/secondary-title&gt;&lt;/titles&gt;&lt;periodical&gt;&lt;full-title&gt;Global Ecology and Biogeography&lt;/full-title&gt;&lt;/periodical&gt;&lt;pages&gt;1335-1345&lt;/pages&gt;&lt;volume&gt;23&lt;/volume&gt;&lt;number&gt;12&lt;/number&gt;&lt;dates&gt;&lt;year&gt;2014&lt;/year&gt;&lt;/dates&gt;&lt;isbn&gt;1466-822X&lt;/isbn&gt;&lt;urls&gt;&lt;/urls&gt;&lt;/record&gt;&lt;/Cite&gt;&lt;/EndNote&gt;</w:instrText>
      </w:r>
      <w:r w:rsidR="005600FB">
        <w:fldChar w:fldCharType="separate"/>
      </w:r>
      <w:r w:rsidR="005600FB">
        <w:rPr>
          <w:noProof/>
        </w:rPr>
        <w:t>(</w:t>
      </w:r>
      <w:hyperlink w:anchor="_ENREF_26" w:tooltip="Filazzola, 2014 #43" w:history="1">
        <w:r w:rsidR="005D434B">
          <w:rPr>
            <w:noProof/>
          </w:rPr>
          <w:t>Filazzola and Lortie, 2014</w:t>
        </w:r>
      </w:hyperlink>
      <w:r w:rsidR="005600FB">
        <w:rPr>
          <w:noProof/>
        </w:rPr>
        <w:t>)</w:t>
      </w:r>
      <w:r w:rsidR="005600FB">
        <w:fldChar w:fldCharType="end"/>
      </w:r>
      <w:r w:rsidR="005600FB">
        <w:t xml:space="preserve">. </w:t>
      </w:r>
      <w:r w:rsidR="008E0F20">
        <w:t>These include</w:t>
      </w:r>
      <w:r w:rsidR="00446089">
        <w:t xml:space="preserve"> stress amelioration </w:t>
      </w:r>
      <w:r w:rsidR="005600FB">
        <w:fldChar w:fldCharType="begin"/>
      </w:r>
      <w:r w:rsidR="005600FB">
        <w:instrText xml:space="preserve"> ADDIN EN.CITE &lt;EndNote&gt;&lt;Cite&gt;&lt;Author&gt;McIntire&lt;/Author&gt;&lt;Year&gt;2014&lt;/Year&gt;&lt;RecNum&gt;17&lt;/RecNum&gt;&lt;DisplayText&gt;(McIntire and Fajardo, 2014)&lt;/DisplayText&gt;&lt;record&gt;&lt;rec-number&gt;17&lt;/rec-number&gt;&lt;foreign-keys&gt;&lt;key app="EN" db-id="efxxxd2elfvxfde05eev9swq9zv0dswrxzp2"&gt;17&lt;/key&gt;&lt;/foreign-keys&gt;&lt;ref-type name="Journal Article"&gt;17&lt;/ref-type&gt;&lt;contributors&gt;&lt;authors&gt;&lt;author&gt;McIntire, Eliot JB&lt;/author&gt;&lt;author&gt;Fajardo, Alex&lt;/author&gt;&lt;/authors&gt;&lt;/contributors&gt;&lt;titles&gt;&lt;title&gt;Facilitation as a ubiquitous driver of biodiversity&lt;/title&gt;&lt;secondary-title&gt;New Phytologist&lt;/secondary-title&gt;&lt;/titles&gt;&lt;periodical&gt;&lt;full-title&gt;New Phytologist&lt;/full-title&gt;&lt;/periodical&gt;&lt;pages&gt;403-416&lt;/pages&gt;&lt;volume&gt;201&lt;/volume&gt;&lt;number&gt;2&lt;/number&gt;&lt;dates&gt;&lt;year&gt;2014&lt;/year&gt;&lt;/dates&gt;&lt;isbn&gt;0028-646X&lt;/isbn&gt;&lt;urls&gt;&lt;/urls&gt;&lt;/record&gt;&lt;/Cite&gt;&lt;/EndNote&gt;</w:instrText>
      </w:r>
      <w:r w:rsidR="005600FB">
        <w:fldChar w:fldCharType="separate"/>
      </w:r>
      <w:r w:rsidR="005600FB">
        <w:rPr>
          <w:noProof/>
        </w:rPr>
        <w:t>(</w:t>
      </w:r>
      <w:hyperlink w:anchor="_ENREF_48" w:tooltip="McIntire, 2014 #17" w:history="1">
        <w:r w:rsidR="005D434B">
          <w:rPr>
            <w:noProof/>
          </w:rPr>
          <w:t>McIntire and Fajardo, 2014</w:t>
        </w:r>
      </w:hyperlink>
      <w:r w:rsidR="005600FB">
        <w:rPr>
          <w:noProof/>
        </w:rPr>
        <w:t>)</w:t>
      </w:r>
      <w:r w:rsidR="005600FB">
        <w:fldChar w:fldCharType="end"/>
      </w:r>
      <w:r w:rsidR="005600FB">
        <w:t xml:space="preserve">, </w:t>
      </w:r>
      <w:r w:rsidR="00FE799E">
        <w:t xml:space="preserve">improved water and nutrient availability </w:t>
      </w:r>
      <w:r w:rsidR="005600FB">
        <w:fldChar w:fldCharType="begin"/>
      </w:r>
      <w:r w:rsidR="005600FB">
        <w:instrText xml:space="preserve"> ADDIN EN.CITE &lt;EndNote&gt;&lt;Cite&gt;&lt;Author&gt;Franco&lt;/Author&gt;&lt;Year&gt;1994&lt;/Year&gt;&lt;RecNum&gt;226&lt;/RecNum&gt;&lt;DisplayText&gt;(Franco et al., 1994)&lt;/DisplayText&gt;&lt;record&gt;&lt;rec-number&gt;226&lt;/rec-number&gt;&lt;foreign-keys&gt;&lt;key app="EN" db-id="efxxxd2elfvxfde05eev9swq9zv0dswrxzp2"&gt;226&lt;/key&gt;&lt;/foreign-keys&gt;&lt;ref-type name="Journal Article"&gt;17&lt;/ref-type&gt;&lt;contributors&gt;&lt;authors&gt;&lt;author&gt;Franco, AC&lt;/author&gt;&lt;author&gt;De Soyza, AG&lt;/author&gt;&lt;author&gt;Virginia, RA&lt;/author&gt;&lt;author&gt;Reynolds, JF&lt;/author&gt;&lt;author&gt;Whitford, WG&lt;/author&gt;&lt;/authors&gt;&lt;/contributors&gt;&lt;titles&gt;&lt;title&gt;Effects of plant size and water relations on gas exchange and growth of the desert shrub Larrea tridentata&lt;/title&gt;&lt;secondary-title&gt;Oecologia&lt;/secondary-title&gt;&lt;/titles&gt;&lt;periodical&gt;&lt;full-title&gt;Oecologia&lt;/full-title&gt;&lt;/periodical&gt;&lt;pages&gt;171-178&lt;/pages&gt;&lt;volume&gt;97&lt;/volume&gt;&lt;number&gt;2&lt;/number&gt;&lt;dates&gt;&lt;year&gt;1994&lt;/year&gt;&lt;/dates&gt;&lt;isbn&gt;0029-8549&lt;/isbn&gt;&lt;urls&gt;&lt;/urls&gt;&lt;/record&gt;&lt;/Cite&gt;&lt;/EndNote&gt;</w:instrText>
      </w:r>
      <w:r w:rsidR="005600FB">
        <w:fldChar w:fldCharType="separate"/>
      </w:r>
      <w:r w:rsidR="005600FB">
        <w:rPr>
          <w:noProof/>
        </w:rPr>
        <w:t>(</w:t>
      </w:r>
      <w:hyperlink w:anchor="_ENREF_30" w:tooltip="Franco, 1994 #226" w:history="1">
        <w:r w:rsidR="005D434B">
          <w:rPr>
            <w:noProof/>
          </w:rPr>
          <w:t>Franco et al., 1994</w:t>
        </w:r>
      </w:hyperlink>
      <w:r w:rsidR="005600FB">
        <w:rPr>
          <w:noProof/>
        </w:rPr>
        <w:t>)</w:t>
      </w:r>
      <w:r w:rsidR="005600FB">
        <w:fldChar w:fldCharType="end"/>
      </w:r>
      <w:r w:rsidR="005600FB">
        <w:t xml:space="preserve">, </w:t>
      </w:r>
      <w:r w:rsidR="00FE799E">
        <w:t>and seed tra</w:t>
      </w:r>
      <w:r w:rsidR="00BA7B1C">
        <w:t xml:space="preserve">pping </w:t>
      </w:r>
      <w:r w:rsidR="005600FB">
        <w:fldChar w:fldCharType="begin"/>
      </w:r>
      <w:r w:rsidR="005600FB">
        <w:instrText xml:space="preserve"> ADDIN EN.CITE &lt;EndNote&gt;&lt;Cite&gt;&lt;Author&gt;Flores&lt;/Author&gt;&lt;Year&gt;2003&lt;/Year&gt;&lt;RecNum&gt;227&lt;/RecNum&gt;&lt;DisplayText&gt;(Flores and Jurado, 2003)&lt;/DisplayText&gt;&lt;record&gt;&lt;rec-number&gt;227&lt;/rec-number&gt;&lt;foreign-keys&gt;&lt;key app="EN" db-id="efxxxd2elfvxfde05eev9swq9zv0dswrxzp2"&gt;227&lt;/key&gt;&lt;/foreign-keys&gt;&lt;ref-type name="Journal Article"&gt;17&lt;/ref-type&gt;&lt;contributors&gt;&lt;authors&gt;&lt;author&gt;Flores, Joel&lt;/author&gt;&lt;author&gt;Jurado, Enrique&lt;/author&gt;&lt;/authors&gt;&lt;/contributors&gt;&lt;titles&gt;&lt;title&gt;Are nurse‐protégé interactions more common among plants from arid environments?&lt;/title&gt;&lt;secondary-title&gt;Journal of Vegetation Science&lt;/secondary-title&gt;&lt;/titles&gt;&lt;periodical&gt;&lt;full-title&gt;Journal of Vegetation Science&lt;/full-title&gt;&lt;/periodical&gt;&lt;pages&gt;911-916&lt;/pages&gt;&lt;volume&gt;14&lt;/volume&gt;&lt;number&gt;6&lt;/number&gt;&lt;dates&gt;&lt;year&gt;2003&lt;/year&gt;&lt;/dates&gt;&lt;isbn&gt;1100-9233&lt;/isbn&gt;&lt;urls&gt;&lt;/urls&gt;&lt;/record&gt;&lt;/Cite&gt;&lt;/EndNote&gt;</w:instrText>
      </w:r>
      <w:r w:rsidR="005600FB">
        <w:fldChar w:fldCharType="separate"/>
      </w:r>
      <w:r w:rsidR="005600FB">
        <w:rPr>
          <w:noProof/>
        </w:rPr>
        <w:t>(</w:t>
      </w:r>
      <w:hyperlink w:anchor="_ENREF_29" w:tooltip="Flores, 2003 #227" w:history="1">
        <w:r w:rsidR="005D434B">
          <w:rPr>
            <w:noProof/>
          </w:rPr>
          <w:t>Flores and Jurado, 2003</w:t>
        </w:r>
      </w:hyperlink>
      <w:r w:rsidR="005600FB">
        <w:rPr>
          <w:noProof/>
        </w:rPr>
        <w:t>)</w:t>
      </w:r>
      <w:r w:rsidR="005600FB">
        <w:fldChar w:fldCharType="end"/>
      </w:r>
      <w:r w:rsidR="005600FB">
        <w:t>.</w:t>
      </w:r>
      <w:r w:rsidR="00961A99">
        <w:t xml:space="preserve"> </w:t>
      </w:r>
      <w:r w:rsidR="001C368F">
        <w:t xml:space="preserve">Direct interactions between shrubs and annuals </w:t>
      </w:r>
      <w:r w:rsidR="009A2838">
        <w:t xml:space="preserve">can </w:t>
      </w:r>
      <w:r w:rsidR="001C368F">
        <w:t xml:space="preserve">be simultaneously facilitative and competitive </w:t>
      </w:r>
      <w:r w:rsidR="000F77F5">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EN.CITE.DATA </w:instrText>
      </w:r>
      <w:r w:rsidR="006E1AC0">
        <w:fldChar w:fldCharType="end"/>
      </w:r>
      <w:r w:rsidR="000F77F5">
        <w:fldChar w:fldCharType="separate"/>
      </w:r>
      <w:r w:rsidR="003A3F0D">
        <w:rPr>
          <w:noProof/>
        </w:rPr>
        <w:t>(</w:t>
      </w:r>
      <w:hyperlink w:anchor="_ENREF_6" w:tooltip="Bertness, 1994 #129" w:history="1">
        <w:r w:rsidR="005D434B">
          <w:rPr>
            <w:noProof/>
          </w:rPr>
          <w:t>Bertness and Callaway, 1994</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38" w:tooltip="Holzapfel, 1999 #18" w:history="1">
        <w:r w:rsidR="005D434B">
          <w:rPr>
            <w:noProof/>
          </w:rPr>
          <w:t>Holzapfel and Mahall, 1999</w:t>
        </w:r>
      </w:hyperlink>
      <w:r w:rsidR="003A3F0D">
        <w:rPr>
          <w:noProof/>
        </w:rPr>
        <w:t>)</w:t>
      </w:r>
      <w:r w:rsidR="000F77F5">
        <w:fldChar w:fldCharType="end"/>
      </w:r>
      <w:r w:rsidR="007A2185">
        <w:t>,</w:t>
      </w:r>
      <w:r w:rsidR="001C368F">
        <w:t xml:space="preserve"> and it </w:t>
      </w:r>
      <w:r w:rsidR="00BF37FE">
        <w:t>has been proposed</w:t>
      </w:r>
      <w:r w:rsidR="001C368F">
        <w:t xml:space="preserve"> that the relative importance </w:t>
      </w:r>
      <w:r w:rsidR="00F8609F">
        <w:t>of negative versus positive</w:t>
      </w:r>
      <w:r w:rsidR="00CD1A86">
        <w:t xml:space="preserve"> effects </w:t>
      </w:r>
      <w:r w:rsidR="001D1064">
        <w:t>co</w:t>
      </w:r>
      <w:r w:rsidR="001C368F">
        <w:t>varies with abiotic stress</w:t>
      </w:r>
      <w:r w:rsidR="000F77F5">
        <w:t xml:space="preserve"> </w:t>
      </w:r>
      <w:r w:rsidR="000F77F5">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EN.CITE.DATA </w:instrText>
      </w:r>
      <w:r w:rsidR="006E1AC0">
        <w:fldChar w:fldCharType="end"/>
      </w:r>
      <w:r w:rsidR="000F77F5">
        <w:fldChar w:fldCharType="separate"/>
      </w:r>
      <w:r w:rsidR="000F77F5">
        <w:rPr>
          <w:noProof/>
        </w:rPr>
        <w:t>(</w:t>
      </w:r>
      <w:hyperlink w:anchor="_ENREF_6" w:tooltip="Bertness, 1994 #129" w:history="1">
        <w:r w:rsidR="005D434B">
          <w:rPr>
            <w:noProof/>
          </w:rPr>
          <w:t>Bertness and Callaway, 1994</w:t>
        </w:r>
      </w:hyperlink>
      <w:r w:rsidR="000F77F5">
        <w:rPr>
          <w:noProof/>
        </w:rPr>
        <w:t xml:space="preserve">; </w:t>
      </w:r>
      <w:hyperlink w:anchor="_ENREF_73" w:tooltip="Schafer, 2012 #2" w:history="1">
        <w:r w:rsidR="005D434B">
          <w:rPr>
            <w:noProof/>
          </w:rPr>
          <w:t>Schafer et al., 2012</w:t>
        </w:r>
      </w:hyperlink>
      <w:r w:rsidR="000F77F5">
        <w:rPr>
          <w:noProof/>
        </w:rPr>
        <w:t xml:space="preserve">; </w:t>
      </w:r>
      <w:hyperlink w:anchor="_ENREF_85" w:tooltip="Tielbörger, 2000 #20" w:history="1">
        <w:r w:rsidR="005D434B">
          <w:rPr>
            <w:noProof/>
          </w:rPr>
          <w:t>Tielbörger and Kadmon, 2000</w:t>
        </w:r>
      </w:hyperlink>
      <w:r w:rsidR="000F77F5">
        <w:rPr>
          <w:noProof/>
        </w:rPr>
        <w:t>)</w:t>
      </w:r>
      <w:r w:rsidR="000F77F5">
        <w:fldChar w:fldCharType="end"/>
      </w:r>
      <w:r w:rsidR="000F77F5">
        <w:t xml:space="preserve">. </w:t>
      </w:r>
      <w:r w:rsidR="001D1603">
        <w:t xml:space="preserve">These </w:t>
      </w:r>
      <w:r w:rsidR="00361D56">
        <w:t xml:space="preserve">complex sets of </w:t>
      </w:r>
      <w:r w:rsidR="001D1603">
        <w:t xml:space="preserve">interactions lead to </w:t>
      </w:r>
      <w:r w:rsidR="00361D56">
        <w:t>patterns in species coexistence a</w:t>
      </w:r>
      <w:r w:rsidR="000F77F5">
        <w:t xml:space="preserve">nd structure plant communities </w:t>
      </w:r>
      <w:r w:rsidR="004911BF">
        <w:fldChar w:fldCharType="begin"/>
      </w:r>
      <w:r w:rsidR="004911BF">
        <w:instrText xml:space="preserve"> ADDIN EN.CITE &lt;EndNote&gt;&lt;Cite&gt;&lt;Author&gt;Brooker&lt;/Author&gt;&lt;Year&gt;2008&lt;/Year&gt;&lt;RecNum&gt;22&lt;/RecNum&gt;&lt;DisplayText&gt;(Brooker et al., 2008; Valiente‐Banuet and Verdú, 2007)&lt;/DisplayText&gt;&lt;record&gt;&lt;rec-number&gt;22&lt;/rec-number&gt;&lt;foreign-keys&gt;&lt;key app="EN" db-id="efxxxd2elfvxfde05eev9swq9zv0dswrxzp2"&gt;22&lt;/key&gt;&lt;/foreign-keys&gt;&lt;ref-type name="Journal Article"&gt;17&lt;/ref-type&gt;&lt;contributors&gt;&lt;authors&gt;&lt;author&gt;Brooker, Rob W&lt;/author&gt;&lt;author&gt;Maestre, Fernando T&lt;/author&gt;&lt;author&gt;Callaway, Ragan M&lt;/author&gt;&lt;author&gt;Lortie, Christopher L&lt;/author&gt;&lt;author&gt;Cavieres, Lohengrin A&lt;/author&gt;&lt;author&gt;Kunstler, Georges&lt;/author&gt;&lt;author&gt;Liancourt, Pierre&lt;/author&gt;&lt;author&gt;Tielbörger, Katja&lt;/author&gt;&lt;author&gt;Travis, Justin MJ&lt;/author&gt;&lt;author&gt;Anthelme, Fabien&lt;/author&gt;&lt;/authors&gt;&lt;/contributors&gt;&lt;titles&gt;&lt;title&gt;Facilitation in plant communities: the past, the present, and the future&lt;/title&gt;&lt;secondary-title&gt;Journal of Ecology&lt;/secondary-title&gt;&lt;/titles&gt;&lt;periodical&gt;&lt;full-title&gt;Journal of Ecology&lt;/full-title&gt;&lt;/periodical&gt;&lt;pages&gt;18-34&lt;/pages&gt;&lt;volume&gt;96&lt;/volume&gt;&lt;number&gt;1&lt;/number&gt;&lt;dates&gt;&lt;year&gt;2008&lt;/year&gt;&lt;/dates&gt;&lt;isbn&gt;1365-2745&lt;/isbn&gt;&lt;urls&gt;&lt;/urls&gt;&lt;/record&gt;&lt;/Cite&gt;&lt;Cite&gt;&lt;Author&gt;Valiente‐Banuet&lt;/Author&gt;&lt;Year&gt;2007&lt;/Year&gt;&lt;RecNum&gt;23&lt;/RecNum&gt;&lt;record&gt;&lt;rec-number&gt;23&lt;/rec-number&gt;&lt;foreign-keys&gt;&lt;key app="EN" db-id="efxxxd2elfvxfde05eev9swq9zv0dswrxzp2"&gt;23&lt;/key&gt;&lt;/foreign-keys&gt;&lt;ref-type name="Journal Article"&gt;17&lt;/ref-type&gt;&lt;contributors&gt;&lt;authors&gt;&lt;author&gt;Valiente‐Banuet, Alfonso&lt;/author&gt;&lt;author&gt;Verdú, Miguel&lt;/author&gt;&lt;/authors&gt;&lt;/contributors&gt;&lt;titles&gt;&lt;title&gt;Facilitation can increase the phylogenetic diversity of plant communities&lt;/title&gt;&lt;secondary-title&gt;Ecology letters&lt;/secondary-title&gt;&lt;/titles&gt;&lt;periodical&gt;&lt;full-title&gt;Ecology letters&lt;/full-title&gt;&lt;/periodical&gt;&lt;pages&gt;1029-1036&lt;/pages&gt;&lt;volume&gt;10&lt;/volume&gt;&lt;number&gt;11&lt;/number&gt;&lt;dates&gt;&lt;year&gt;2007&lt;/year&gt;&lt;/dates&gt;&lt;isbn&gt;1461-023X&lt;/isbn&gt;&lt;urls&gt;&lt;/urls&gt;&lt;/record&gt;&lt;/Cite&gt;&lt;/EndNote&gt;</w:instrText>
      </w:r>
      <w:r w:rsidR="004911BF">
        <w:fldChar w:fldCharType="separate"/>
      </w:r>
      <w:r w:rsidR="004911BF">
        <w:rPr>
          <w:noProof/>
        </w:rPr>
        <w:t>(</w:t>
      </w:r>
      <w:hyperlink w:anchor="_ENREF_10" w:tooltip="Brooker, 2008 #22" w:history="1">
        <w:r w:rsidR="005D434B">
          <w:rPr>
            <w:noProof/>
          </w:rPr>
          <w:t>Brooker et al., 2008</w:t>
        </w:r>
      </w:hyperlink>
      <w:r w:rsidR="004911BF">
        <w:rPr>
          <w:noProof/>
        </w:rPr>
        <w:t xml:space="preserve">; </w:t>
      </w:r>
      <w:hyperlink w:anchor="_ENREF_88" w:tooltip="Valiente‐Banuet, 2007 #23" w:history="1">
        <w:r w:rsidR="005D434B">
          <w:rPr>
            <w:noProof/>
          </w:rPr>
          <w:t>Valiente‐Banuet and Verdú, 2007</w:t>
        </w:r>
      </w:hyperlink>
      <w:r w:rsidR="004911BF">
        <w:rPr>
          <w:noProof/>
        </w:rPr>
        <w:t>)</w:t>
      </w:r>
      <w:r w:rsidR="004911BF">
        <w:fldChar w:fldCharType="end"/>
      </w:r>
      <w:r w:rsidR="000F77F5">
        <w:t xml:space="preserve">. </w:t>
      </w:r>
      <w:r w:rsidR="00830812">
        <w:t>The facilitative effects of desert shrubs can lead to conc</w:t>
      </w:r>
      <w:r w:rsidR="00F60221">
        <w:t>entrations of annual plants beneath the</w:t>
      </w:r>
      <w:r w:rsidR="00830812">
        <w:t xml:space="preserve"> shrub canopy </w:t>
      </w:r>
      <w:r w:rsidR="000F77F5">
        <w:fldChar w:fldCharType="begin"/>
      </w:r>
      <w:r w:rsidR="000F77F5">
        <w:instrText xml:space="preserve"> ADDIN EN.CITE &lt;EndNote&gt;&lt;Cite&gt;&lt;Author&gt;Facelli&lt;/Author&gt;&lt;Year&gt;2002&lt;/Year&gt;&lt;RecNum&gt;24&lt;/RecNum&gt;&lt;DisplayText&gt;(Facelli and Temby, 2002)&lt;/DisplayText&gt;&lt;record&gt;&lt;rec-number&gt;24&lt;/rec-number&gt;&lt;foreign-keys&gt;&lt;key app="EN" db-id="efxxxd2elfvxfde05eev9swq9zv0dswrxzp2"&gt;24&lt;/key&gt;&lt;/foreign-keys&gt;&lt;ref-type name="Journal Article"&gt;17&lt;/ref-type&gt;&lt;contributors&gt;&lt;authors&gt;&lt;author&gt;Facelli, José M&lt;/author&gt;&lt;author&gt;Temby, Amanda M&lt;/author&gt;&lt;/authors&gt;&lt;/contributors&gt;&lt;titles&gt;&lt;title&gt;Multiple effects of shrubs on annual plant communities in arid lands of South Australia&lt;/title&gt;&lt;secondary-title&gt;Austral ecology&lt;/secondary-title&gt;&lt;/titles&gt;&lt;periodical&gt;&lt;full-title&gt;Austral ecology&lt;/full-title&gt;&lt;/periodical&gt;&lt;pages&gt;422-432&lt;/pages&gt;&lt;volume&gt;27&lt;/volume&gt;&lt;number&gt;4&lt;/number&gt;&lt;dates&gt;&lt;year&gt;2002&lt;/year&gt;&lt;/dates&gt;&lt;isbn&gt;1442-9985&lt;/isbn&gt;&lt;urls&gt;&lt;/urls&gt;&lt;/record&gt;&lt;/Cite&gt;&lt;/EndNote&gt;</w:instrText>
      </w:r>
      <w:r w:rsidR="000F77F5">
        <w:fldChar w:fldCharType="separate"/>
      </w:r>
      <w:r w:rsidR="000F77F5">
        <w:rPr>
          <w:noProof/>
        </w:rPr>
        <w:t>(</w:t>
      </w:r>
      <w:hyperlink w:anchor="_ENREF_25" w:tooltip="Facelli, 2002 #24" w:history="1">
        <w:r w:rsidR="005D434B">
          <w:rPr>
            <w:noProof/>
          </w:rPr>
          <w:t>Facelli and Temby, 2002</w:t>
        </w:r>
      </w:hyperlink>
      <w:r w:rsidR="000F77F5">
        <w:rPr>
          <w:noProof/>
        </w:rPr>
        <w:t>)</w:t>
      </w:r>
      <w:r w:rsidR="000F77F5">
        <w:fldChar w:fldCharType="end"/>
      </w:r>
      <w:r w:rsidR="000F77F5">
        <w:t xml:space="preserve">. </w:t>
      </w:r>
      <w:r w:rsidR="004C3AD7">
        <w:t>This</w:t>
      </w:r>
      <w:r w:rsidR="00FB5F10">
        <w:t xml:space="preserve"> close spatial proximity of shrubs and annuals </w:t>
      </w:r>
      <w:r w:rsidR="00EF0734">
        <w:t>undoubtedly</w:t>
      </w:r>
      <w:r w:rsidR="00FB5F10">
        <w:t xml:space="preserve"> gives rise </w:t>
      </w:r>
      <w:r w:rsidR="004C3AD7">
        <w:t>to indirect interactions</w:t>
      </w:r>
      <w:r w:rsidR="007824FB">
        <w:t xml:space="preserve"> </w:t>
      </w:r>
      <w:r w:rsidR="00193537">
        <w:fldChar w:fldCharType="begin"/>
      </w:r>
      <w:r w:rsidR="00193537">
        <w:instrText xml:space="preserve"> ADDIN EN.CITE &lt;EndNote&gt;&lt;Cite&gt;&lt;Author&gt;Sotomayor&lt;/Author&gt;&lt;Year&gt;2015&lt;/Year&gt;&lt;RecNum&gt;142&lt;/RecNum&gt;&lt;DisplayText&gt;(Sotomayor and Lortie, 2015)&lt;/DisplayText&gt;&lt;record&gt;&lt;rec-number&gt;142&lt;/rec-number&gt;&lt;foreign-keys&gt;&lt;key app="EN" db-id="efxxxd2elfvxfde05eev9swq9zv0dswrxzp2"&gt;142&lt;/key&gt;&lt;/foreign-keys&gt;&lt;ref-type name="Journal Article"&gt;17&lt;/ref-type&gt;&lt;contributors&gt;&lt;authors&gt;&lt;author&gt;Sotomayor, Diego A.&lt;/author&gt;&lt;author&gt;Lortie, Christopher J.&lt;/author&gt;&lt;/authors&gt;&lt;/contributors&gt;&lt;titles&gt;&lt;title&gt;Indirect interactions in terrestrial plant communities: emerging patterns and research gaps&lt;/title&gt;&lt;secondary-title&gt;Ecosphere&lt;/secondary-title&gt;&lt;/titles&gt;&lt;periodical&gt;&lt;full-title&gt;Ecosphere&lt;/full-title&gt;&lt;/periodical&gt;&lt;pages&gt;art103&lt;/pages&gt;&lt;volume&gt;6&lt;/volume&gt;&lt;number&gt;6&lt;/number&gt;&lt;dates&gt;&lt;year&gt;2015&lt;/year&gt;&lt;/dates&gt;&lt;isbn&gt;2150-8925&lt;/isbn&gt;&lt;urls&gt;&lt;/urls&gt;&lt;electronic-resource-num&gt;10.1890/es14-00117.1&lt;/electronic-resource-num&gt;&lt;/record&gt;&lt;/Cite&gt;&lt;/EndNote&gt;</w:instrText>
      </w:r>
      <w:r w:rsidR="00193537">
        <w:fldChar w:fldCharType="separate"/>
      </w:r>
      <w:r w:rsidR="00193537">
        <w:rPr>
          <w:noProof/>
        </w:rPr>
        <w:t>(</w:t>
      </w:r>
      <w:hyperlink w:anchor="_ENREF_80" w:tooltip="Sotomayor, 2015 #142" w:history="1">
        <w:r w:rsidR="005D434B">
          <w:rPr>
            <w:noProof/>
          </w:rPr>
          <w:t>Sotomayor and Lortie, 2015</w:t>
        </w:r>
      </w:hyperlink>
      <w:r w:rsidR="00193537">
        <w:rPr>
          <w:noProof/>
        </w:rPr>
        <w:t>)</w:t>
      </w:r>
      <w:r w:rsidR="00193537">
        <w:fldChar w:fldCharType="end"/>
      </w:r>
      <w:r w:rsidR="00FB5F10">
        <w:t xml:space="preserve">. </w:t>
      </w:r>
      <w:r w:rsidR="001C368F" w:rsidRPr="001C368F">
        <w:t xml:space="preserve">Indirect interactions </w:t>
      </w:r>
      <w:del w:id="41" w:author="zenrunner" w:date="2018-10-05T14:59:00Z">
        <w:r w:rsidR="001C368F" w:rsidRPr="001C368F" w:rsidDel="001748F4">
          <w:delText xml:space="preserve">arise </w:delText>
        </w:r>
      </w:del>
      <w:ins w:id="42" w:author="zenrunner" w:date="2018-10-05T14:59:00Z">
        <w:r w:rsidR="001748F4">
          <w:t>pccur</w:t>
        </w:r>
        <w:r w:rsidR="001748F4" w:rsidRPr="001C368F">
          <w:t xml:space="preserve"> </w:t>
        </w:r>
      </w:ins>
      <w:r w:rsidR="001C368F" w:rsidRPr="001C368F">
        <w:t>when</w:t>
      </w:r>
      <w:r w:rsidR="00FB5F10">
        <w:t>ever</w:t>
      </w:r>
      <w:r w:rsidR="001C368F" w:rsidRPr="001C368F">
        <w:t xml:space="preserve"> a third species alters the interaction between two other species </w:t>
      </w:r>
      <w:r w:rsidR="000F77F5">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 </w:instrText>
      </w:r>
      <w:r w:rsidR="003A3F0D">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EN.CITE.DATA </w:instrText>
      </w:r>
      <w:r w:rsidR="003A3F0D">
        <w:fldChar w:fldCharType="end"/>
      </w:r>
      <w:r w:rsidR="000F77F5">
        <w:fldChar w:fldCharType="separate"/>
      </w:r>
      <w:r w:rsidR="003A3F0D">
        <w:rPr>
          <w:noProof/>
        </w:rPr>
        <w:t>(</w:t>
      </w:r>
      <w:hyperlink w:anchor="_ENREF_14" w:tooltip="Callaway, 2000 #131" w:history="1">
        <w:r w:rsidR="005D434B">
          <w:rPr>
            <w:noProof/>
          </w:rPr>
          <w:t>Callaway and Pennings, 2000</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94" w:tooltip="Wootton, 1994 #146" w:history="1">
        <w:r w:rsidR="005D434B">
          <w:rPr>
            <w:noProof/>
          </w:rPr>
          <w:t>Wootton, 1994</w:t>
        </w:r>
      </w:hyperlink>
      <w:r w:rsidR="003A3F0D">
        <w:rPr>
          <w:noProof/>
        </w:rPr>
        <w:t>)</w:t>
      </w:r>
      <w:r w:rsidR="000F77F5">
        <w:fldChar w:fldCharType="end"/>
      </w:r>
      <w:r w:rsidR="000F77F5">
        <w:t xml:space="preserve">. </w:t>
      </w:r>
      <w:r w:rsidR="0061512A">
        <w:t>If the associa</w:t>
      </w:r>
      <w:r w:rsidR="00F60221">
        <w:t>ted annual is a flowering plant</w:t>
      </w:r>
      <w:r w:rsidR="0061512A">
        <w:t xml:space="preserve">, then there is the </w:t>
      </w:r>
      <w:r w:rsidR="000E47A2">
        <w:t>capacity</w:t>
      </w:r>
      <w:r w:rsidR="0061512A">
        <w:t xml:space="preserve"> for the plants to interact </w:t>
      </w:r>
      <w:r w:rsidR="00FB5F10">
        <w:t xml:space="preserve">indirectly </w:t>
      </w:r>
      <w:r w:rsidR="0061512A">
        <w:t>via pollinators.</w:t>
      </w:r>
    </w:p>
    <w:p w14:paraId="216D9EFC" w14:textId="4C549124" w:rsidR="00134397" w:rsidRDefault="000E2DB2" w:rsidP="00134397">
      <w:pPr>
        <w:spacing w:line="360" w:lineRule="auto"/>
      </w:pPr>
      <w:r>
        <w:t>Interaction</w:t>
      </w:r>
      <w:r w:rsidR="00E567F0">
        <w:t xml:space="preserve"> p</w:t>
      </w:r>
      <w:r w:rsidR="00166563">
        <w:t xml:space="preserve">athways </w:t>
      </w:r>
      <w:ins w:id="43" w:author="zenrunner" w:date="2018-10-05T15:00:00Z">
        <w:r w:rsidR="00F7187F">
          <w:t xml:space="preserve">that </w:t>
        </w:r>
      </w:ins>
      <w:r w:rsidR="00166563">
        <w:t>requir</w:t>
      </w:r>
      <w:ins w:id="44" w:author="zenrunner" w:date="2018-10-05T15:00:00Z">
        <w:r w:rsidR="00F7187F">
          <w:t>e</w:t>
        </w:r>
      </w:ins>
      <w:del w:id="45" w:author="zenrunner" w:date="2018-10-05T15:00:00Z">
        <w:r w:rsidR="00166563" w:rsidDel="00F7187F">
          <w:delText>ing</w:delText>
        </w:r>
      </w:del>
      <w:r w:rsidR="00166563">
        <w:t xml:space="preserve"> co-blooming dominate the study of the underlying mechanisms of pollinator-mediated interactions</w:t>
      </w:r>
      <w:ins w:id="46" w:author="zenrunner" w:date="2018-10-05T15:00:00Z">
        <w:r w:rsidR="00E77DF5">
          <w:t xml:space="preserve"> – bit confusing</w:t>
        </w:r>
      </w:ins>
      <w:r w:rsidR="0063198A">
        <w:t xml:space="preserve">. These </w:t>
      </w:r>
      <w:ins w:id="47" w:author="zenrunner" w:date="2018-10-05T15:01:00Z">
        <w:r w:rsidR="00BE1E60">
          <w:t xml:space="preserve">studies </w:t>
        </w:r>
      </w:ins>
      <w:r w:rsidR="0063198A">
        <w:t>are</w:t>
      </w:r>
      <w:r w:rsidR="0055316F">
        <w:t xml:space="preserve"> </w:t>
      </w:r>
      <w:r w:rsidR="006E1AC0">
        <w:t xml:space="preserve">primarily </w:t>
      </w:r>
      <w:r w:rsidR="0063198A">
        <w:t>extensions to</w:t>
      </w:r>
      <w:r w:rsidR="00155A6C">
        <w:t xml:space="preserve"> optimal foraging theory</w:t>
      </w:r>
      <w:r w:rsidR="00961A99">
        <w:t xml:space="preserve"> </w:t>
      </w:r>
      <w:r w:rsidR="00961A99">
        <w:fldChar w:fldCharType="begin"/>
      </w:r>
      <w:r w:rsidR="00961A99">
        <w:instrText xml:space="preserve"> ADDIN EN.CITE &lt;EndNote&gt;&lt;Cite&gt;&lt;Author&gt;Pyke&lt;/Author&gt;&lt;Year&gt;1977&lt;/Year&gt;&lt;RecNum&gt;27&lt;/RecNum&gt;&lt;DisplayText&gt;(Pyke, 1984; Pyke et al., 1977)&lt;/DisplayText&gt;&lt;record&gt;&lt;rec-number&gt;27&lt;/rec-number&gt;&lt;foreign-keys&gt;&lt;key app="EN" db-id="efxxxd2elfvxfde05eev9swq9zv0dswrxzp2"&gt;27&lt;/key&gt;&lt;/foreign-keys&gt;&lt;ref-type name="Journal Article"&gt;17&lt;/ref-type&gt;&lt;contributors&gt;&lt;authors&gt;&lt;author&gt;Pyke, Graham H&lt;/author&gt;&lt;author&gt;Pulliam, H Ronald&lt;/author&gt;&lt;author&gt;Charnov, Eric L&lt;/author&gt;&lt;/authors&gt;&lt;/contributors&gt;&lt;titles&gt;&lt;title&gt;Optimal foraging: a selective review of theory and tests&lt;/title&gt;&lt;secondary-title&gt;The quarterly review of biology&lt;/secondary-title&gt;&lt;/titles&gt;&lt;periodical&gt;&lt;full-title&gt;The quarterly review of biology&lt;/full-title&gt;&lt;/periodical&gt;&lt;pages&gt;137-154&lt;/pages&gt;&lt;volume&gt;52&lt;/volume&gt;&lt;number&gt;2&lt;/number&gt;&lt;dates&gt;&lt;year&gt;1977&lt;/year&gt;&lt;/dates&gt;&lt;isbn&gt;0033-5770&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961A99">
        <w:fldChar w:fldCharType="separate"/>
      </w:r>
      <w:r w:rsidR="00961A99">
        <w:rPr>
          <w:noProof/>
        </w:rPr>
        <w:t>(</w:t>
      </w:r>
      <w:hyperlink w:anchor="_ENREF_63" w:tooltip="Pyke, 1984 #28" w:history="1">
        <w:r w:rsidR="005D434B">
          <w:rPr>
            <w:noProof/>
          </w:rPr>
          <w:t>Pyke, 1984</w:t>
        </w:r>
      </w:hyperlink>
      <w:r w:rsidR="00961A99">
        <w:rPr>
          <w:noProof/>
        </w:rPr>
        <w:t xml:space="preserve">; </w:t>
      </w:r>
      <w:hyperlink w:anchor="_ENREF_64" w:tooltip="Pyke, 1977 #27" w:history="1">
        <w:r w:rsidR="005D434B">
          <w:rPr>
            <w:noProof/>
          </w:rPr>
          <w:t>Pyke et al., 1977</w:t>
        </w:r>
      </w:hyperlink>
      <w:r w:rsidR="00961A99">
        <w:rPr>
          <w:noProof/>
        </w:rPr>
        <w:t>)</w:t>
      </w:r>
      <w:r w:rsidR="00961A99">
        <w:fldChar w:fldCharType="end"/>
      </w:r>
      <w:r w:rsidR="00961A99">
        <w:t xml:space="preserve"> </w:t>
      </w:r>
      <w:r w:rsidR="00155A6C">
        <w:t xml:space="preserve">with flowers as </w:t>
      </w:r>
      <w:r w:rsidR="00FF6D5F">
        <w:t xml:space="preserve">the </w:t>
      </w:r>
      <w:r w:rsidR="00155A6C">
        <w:t>cen</w:t>
      </w:r>
      <w:r w:rsidR="00D070CE">
        <w:t>tral resources for</w:t>
      </w:r>
      <w:r w:rsidR="00155A6C">
        <w:t xml:space="preserve"> which pollinators forage.</w:t>
      </w:r>
      <w:r w:rsidR="00D070CE">
        <w:t xml:space="preserve"> Thus plants can </w:t>
      </w:r>
      <w:r w:rsidR="006E1AC0">
        <w:t>become more attractive by</w:t>
      </w:r>
      <w:r w:rsidR="00D070CE">
        <w:t xml:space="preserve"> combining </w:t>
      </w:r>
      <w:r w:rsidR="006E1AC0">
        <w:t xml:space="preserve">their </w:t>
      </w:r>
      <w:r w:rsidR="00D070CE">
        <w:t xml:space="preserve">floral displays to </w:t>
      </w:r>
      <w:r w:rsidR="00BD4CCB">
        <w:t>increase net floral patch size</w:t>
      </w:r>
      <w:r w:rsidR="00D070CE">
        <w:t xml:space="preserve"> </w:t>
      </w:r>
      <w:r w:rsidR="009154D5">
        <w:fldChar w:fldCharType="begin"/>
      </w:r>
      <w:r w:rsidR="009154D5">
        <w:instrText xml:space="preserve"> ADDIN EN.CITE &lt;EndNote&gt;&lt;Cite&gt;&lt;Author&gt;Schemske&lt;/Author&gt;&lt;Year&gt;1981&lt;/Year&gt;&lt;RecNum&gt;228&lt;/RecNum&gt;&lt;DisplayText&gt;(Schemske, 1981)&lt;/DisplayText&gt;&lt;record&gt;&lt;rec-number&gt;228&lt;/rec-number&gt;&lt;foreign-keys&gt;&lt;key app="EN" db-id="efxxxd2elfvxfde05eev9swq9zv0dswrxzp2"&gt;228&lt;/key&gt;&lt;/foreign-keys&gt;&lt;ref-type name="Journal Article"&gt;17&lt;/ref-type&gt;&lt;contributors&gt;&lt;authors&gt;&lt;author&gt;Schemske, Douglas W&lt;/author&gt;&lt;/authors&gt;&lt;/contributors&gt;&lt;titles&gt;&lt;title&gt;Floral convergence and pollinator sharing in two bee‐pollinated tropical herbs&lt;/title&gt;&lt;secondary-title&gt;Ecology&lt;/secondary-title&gt;&lt;/titles&gt;&lt;periodical&gt;&lt;full-title&gt;Ecology&lt;/full-title&gt;&lt;/periodical&gt;&lt;pages&gt;946-954&lt;/pages&gt;&lt;volume&gt;62&lt;/volume&gt;&lt;number&gt;4&lt;/number&gt;&lt;dates&gt;&lt;year&gt;1981&lt;/year&gt;&lt;/dates&gt;&lt;isbn&gt;1939-9170&lt;/isbn&gt;&lt;urls&gt;&lt;/urls&gt;&lt;/record&gt;&lt;/Cite&gt;&lt;/EndNote&gt;</w:instrText>
      </w:r>
      <w:r w:rsidR="009154D5">
        <w:fldChar w:fldCharType="separate"/>
      </w:r>
      <w:r w:rsidR="009154D5">
        <w:rPr>
          <w:noProof/>
        </w:rPr>
        <w:t>(</w:t>
      </w:r>
      <w:hyperlink w:anchor="_ENREF_74" w:tooltip="Schemske, 1981 #228" w:history="1">
        <w:r w:rsidR="005D434B">
          <w:rPr>
            <w:noProof/>
          </w:rPr>
          <w:t>Schemske, 1981</w:t>
        </w:r>
      </w:hyperlink>
      <w:r w:rsidR="009154D5">
        <w:rPr>
          <w:noProof/>
        </w:rPr>
        <w:t>)</w:t>
      </w:r>
      <w:r w:rsidR="009154D5">
        <w:fldChar w:fldCharType="end"/>
      </w:r>
      <w:r w:rsidR="00B3047E">
        <w:t xml:space="preserve"> </w:t>
      </w:r>
      <w:r w:rsidR="00D070CE">
        <w:t xml:space="preserve">or </w:t>
      </w:r>
      <w:r w:rsidR="00B3047E">
        <w:t>to make the patch offering more diverse</w:t>
      </w:r>
      <w:r w:rsidR="00D070CE">
        <w:t xml:space="preserve"> </w:t>
      </w:r>
      <w:r w:rsidR="009154D5">
        <w:fldChar w:fldCharType="begin"/>
      </w:r>
      <w:r w:rsidR="009154D5">
        <w:instrText xml:space="preserve"> ADDIN EN.CITE &lt;EndNote&gt;&lt;Cite&gt;&lt;Author&gt;Ghazoul&lt;/Author&gt;&lt;Year&gt;2006&lt;/Year&gt;&lt;RecNum&gt;95&lt;/RecNum&gt;&lt;DisplayText&gt;(Ghazoul, 2006)&lt;/DisplayText&gt;&lt;record&gt;&lt;rec-number&gt;95&lt;/rec-number&gt;&lt;foreign-keys&gt;&lt;key app="EN" db-id="efxxxd2elfvxfde05eev9swq9zv0dswrxzp2"&gt;95&lt;/key&gt;&lt;/foreign-keys&gt;&lt;ref-type name="Journal Article"&gt;17&lt;/ref-type&gt;&lt;contributors&gt;&lt;authors&gt;&lt;author&gt;Ghazoul, Jaboury&lt;/author&gt;&lt;/authors&gt;&lt;/contributors&gt;&lt;titles&gt;&lt;title&gt;Floral diversity and the facilitation of pollination&lt;/title&gt;&lt;secondary-title&gt;Journal of Ecology&lt;/secondary-title&gt;&lt;/titles&gt;&lt;periodical&gt;&lt;full-title&gt;Journal of Ecology&lt;/full-title&gt;&lt;/periodical&gt;&lt;pages&gt;295-304&lt;/pages&gt;&lt;volume&gt;94&lt;/volume&gt;&lt;number&gt;2&lt;/number&gt;&lt;section&gt;295&lt;/section&gt;&lt;dates&gt;&lt;year&gt;2006&lt;/year&gt;&lt;/dates&gt;&lt;isbn&gt;0022-0477&amp;#xD;1365-2745&lt;/isbn&gt;&lt;urls&gt;&lt;/urls&gt;&lt;electronic-resource-num&gt;10.1111/j.1365-2745.2006.01098.x&lt;/electronic-resource-num&gt;&lt;/record&gt;&lt;/Cite&gt;&lt;/EndNote&gt;</w:instrText>
      </w:r>
      <w:r w:rsidR="009154D5">
        <w:fldChar w:fldCharType="separate"/>
      </w:r>
      <w:r w:rsidR="009154D5">
        <w:rPr>
          <w:noProof/>
        </w:rPr>
        <w:t>(</w:t>
      </w:r>
      <w:hyperlink w:anchor="_ENREF_32" w:tooltip="Ghazoul, 2006 #95" w:history="1">
        <w:r w:rsidR="005D434B">
          <w:rPr>
            <w:noProof/>
          </w:rPr>
          <w:t>Ghazoul, 2006</w:t>
        </w:r>
      </w:hyperlink>
      <w:r w:rsidR="009154D5">
        <w:rPr>
          <w:noProof/>
        </w:rPr>
        <w:t>)</w:t>
      </w:r>
      <w:r w:rsidR="009154D5">
        <w:fldChar w:fldCharType="end"/>
      </w:r>
      <w:r w:rsidR="00D070CE">
        <w:t>.</w:t>
      </w:r>
      <w:r w:rsidR="00530ED9">
        <w:t xml:space="preserve"> </w:t>
      </w:r>
      <w:r w:rsidR="002D48C8">
        <w:t>Flowering desert shrubs offer concentrations of floral res</w:t>
      </w:r>
      <w:r w:rsidR="00530ED9">
        <w:t xml:space="preserve">ources for foraging pollinators, and </w:t>
      </w:r>
      <w:r w:rsidR="00FE33B2">
        <w:t xml:space="preserve">this can </w:t>
      </w:r>
      <w:r w:rsidR="00530ED9">
        <w:t xml:space="preserve">facilitate </w:t>
      </w:r>
      <w:r w:rsidR="00F914AA">
        <w:t xml:space="preserve">co-blooming </w:t>
      </w:r>
      <w:r w:rsidR="00530ED9">
        <w:t xml:space="preserve">annuals. Magnet species are particularly attractive to pollinators increasing local pollinator abundances </w:t>
      </w:r>
      <w:r w:rsidR="009B247A">
        <w:t xml:space="preserve">that </w:t>
      </w:r>
      <w:r w:rsidR="00530ED9">
        <w:t xml:space="preserve">benefit their less attractive neighbours </w:t>
      </w:r>
      <w:r w:rsidR="009154D5">
        <w:fldChar w:fldCharType="begin"/>
      </w:r>
      <w:r w:rsidR="009154D5">
        <w:instrText xml:space="preserve"> ADDIN EN.CITE &lt;EndNote&gt;&lt;Cite&gt;&lt;Author&gt;Thomson&lt;/Author&gt;&lt;Year&gt;1978&lt;/Year&gt;&lt;RecNum&gt;72&lt;/RecNum&gt;&lt;DisplayText&gt;(Laverty, 1992; Thomson, 1978)&lt;/DisplayText&gt;&lt;record&gt;&lt;rec-number&gt;72&lt;/rec-number&gt;&lt;foreign-keys&gt;&lt;key app="EN" db-id="efxxxd2elfvxfde05eev9swq9zv0dswrxzp2"&gt;72&lt;/key&gt;&lt;/foreign-keys&gt;&lt;ref-type name="Journal Article"&gt;17&lt;/ref-type&gt;&lt;contributors&gt;&lt;authors&gt;&lt;author&gt;Thomson, James D.&lt;/author&gt;&lt;/authors&gt;&lt;/contributors&gt;&lt;titles&gt;&lt;title&gt;Effects of Stand Composition on Insect Visitation in Two-Species Mixtures of Hieracium&lt;/title&gt;&lt;secondary-title&gt;American Midland Naturalist&lt;/secondary-title&gt;&lt;/titles&gt;&lt;periodical&gt;&lt;full-title&gt;American Midland Naturalist&lt;/full-title&gt;&lt;/periodical&gt;&lt;pages&gt;431-440&lt;/pages&gt;&lt;volume&gt;100&lt;/volume&gt;&lt;number&gt;2&lt;/number&gt;&lt;dates&gt;&lt;year&gt;1978&lt;/year&gt;&lt;/dates&gt;&lt;urls&gt;&lt;/urls&gt;&lt;/record&gt;&lt;/Cite&gt;&lt;Cite&gt;&lt;Author&gt;Laverty&lt;/Author&gt;&lt;Year&gt;1992&lt;/Year&gt;&lt;RecNum&gt;108&lt;/RecNum&gt;&lt;record&gt;&lt;rec-number&gt;108&lt;/rec-number&gt;&lt;foreign-keys&gt;&lt;key app="EN" db-id="efxxxd2elfvxfde05eev9swq9zv0dswrxzp2"&gt;108&lt;/key&gt;&lt;/foreign-keys&gt;&lt;ref-type name="Journal Article"&gt;17&lt;/ref-type&gt;&lt;contributors&gt;&lt;authors&gt;&lt;author&gt;Laverty, Terence M.&lt;/author&gt;&lt;/authors&gt;&lt;/contributors&gt;&lt;titles&gt;&lt;title&gt;Plant interactions for pollinator visits: a test of the magnet species effect&lt;/title&gt;&lt;secondary-title&gt;Oecologia&lt;/secondary-title&gt;&lt;/titles&gt;&lt;periodical&gt;&lt;full-title&gt;Oecologia&lt;/full-title&gt;&lt;/periodical&gt;&lt;pages&gt;502-508&lt;/pages&gt;&lt;volume&gt;89&lt;/volume&gt;&lt;dates&gt;&lt;year&gt;1992&lt;/year&gt;&lt;/dates&gt;&lt;urls&gt;&lt;/urls&gt;&lt;/record&gt;&lt;/Cite&gt;&lt;/EndNote&gt;</w:instrText>
      </w:r>
      <w:r w:rsidR="009154D5">
        <w:fldChar w:fldCharType="separate"/>
      </w:r>
      <w:r w:rsidR="009154D5">
        <w:rPr>
          <w:noProof/>
        </w:rPr>
        <w:t>(</w:t>
      </w:r>
      <w:hyperlink w:anchor="_ENREF_44" w:tooltip="Laverty, 1992 #108" w:history="1">
        <w:r w:rsidR="005D434B">
          <w:rPr>
            <w:noProof/>
          </w:rPr>
          <w:t>Laverty, 1992</w:t>
        </w:r>
      </w:hyperlink>
      <w:r w:rsidR="009154D5">
        <w:rPr>
          <w:noProof/>
        </w:rPr>
        <w:t xml:space="preserve">; </w:t>
      </w:r>
      <w:hyperlink w:anchor="_ENREF_84" w:tooltip="Thomson, 1978 #72" w:history="1">
        <w:r w:rsidR="005D434B">
          <w:rPr>
            <w:noProof/>
          </w:rPr>
          <w:t>Thomson, 1978</w:t>
        </w:r>
      </w:hyperlink>
      <w:r w:rsidR="009154D5">
        <w:rPr>
          <w:noProof/>
        </w:rPr>
        <w:t>)</w:t>
      </w:r>
      <w:r w:rsidR="009154D5">
        <w:fldChar w:fldCharType="end"/>
      </w:r>
      <w:r w:rsidR="009154D5">
        <w:t xml:space="preserve">. </w:t>
      </w:r>
      <w:r w:rsidR="002D54FB">
        <w:t xml:space="preserve">If shrubs concentrate pollinators </w:t>
      </w:r>
      <w:del w:id="48" w:author="zenrunner" w:date="2018-10-05T15:01:00Z">
        <w:r w:rsidR="002D54FB" w:rsidDel="00EF2675">
          <w:delText xml:space="preserve">which </w:delText>
        </w:r>
      </w:del>
      <w:ins w:id="49" w:author="zenrunner" w:date="2018-10-05T15:01:00Z">
        <w:r w:rsidR="00EF2675">
          <w:t xml:space="preserve">that </w:t>
        </w:r>
      </w:ins>
      <w:r w:rsidR="002D54FB">
        <w:t>do not in turn visit their neighbours, competition</w:t>
      </w:r>
      <w:ins w:id="50" w:author="zenrunner" w:date="2018-10-05T15:01:00Z">
        <w:r w:rsidR="00A36A2D">
          <w:t xml:space="preserve"> or interference</w:t>
        </w:r>
      </w:ins>
      <w:r w:rsidR="002D54FB">
        <w:t xml:space="preserve"> rather than facilitation will arise.</w:t>
      </w:r>
      <w:r w:rsidR="000E1927">
        <w:t xml:space="preserve"> </w:t>
      </w:r>
      <w:r w:rsidR="009432EC">
        <w:t xml:space="preserve">Shrubs are salient features of desert scrub ecosystems due their large size and structural complexity relative </w:t>
      </w:r>
      <w:r w:rsidR="009432EC">
        <w:lastRenderedPageBreak/>
        <w:t>to ephemeral</w:t>
      </w:r>
      <w:r w:rsidR="003F2523">
        <w:t xml:space="preserve"> plants</w:t>
      </w:r>
      <w:r w:rsidR="00DA344A">
        <w:t xml:space="preserve"> and can</w:t>
      </w:r>
      <w:r w:rsidR="00A715C0">
        <w:t xml:space="preserve"> also</w:t>
      </w:r>
      <w:r w:rsidR="009432EC">
        <w:t xml:space="preserve"> influence the pollination of </w:t>
      </w:r>
      <w:r w:rsidR="002F12D2">
        <w:t>associated plants</w:t>
      </w:r>
      <w:r w:rsidR="009432EC">
        <w:t xml:space="preserve"> via non-floral </w:t>
      </w:r>
      <w:r w:rsidR="005B785D">
        <w:t xml:space="preserve">mechanistic </w:t>
      </w:r>
      <w:r w:rsidR="009432EC">
        <w:t xml:space="preserve">pathways. </w:t>
      </w:r>
      <w:r w:rsidR="00172CFB">
        <w:t xml:space="preserve">Shrubs </w:t>
      </w:r>
      <w:del w:id="51" w:author="zenrunner" w:date="2018-10-05T15:01:00Z">
        <w:r w:rsidR="00172CFB" w:rsidDel="001B72BF">
          <w:delText>may</w:delText>
        </w:r>
        <w:r w:rsidR="00BD0BDE" w:rsidDel="001B72BF">
          <w:delText xml:space="preserve"> </w:delText>
        </w:r>
      </w:del>
      <w:ins w:id="52" w:author="zenrunner" w:date="2018-10-05T15:01:00Z">
        <w:r w:rsidR="001B72BF">
          <w:t xml:space="preserve">can </w:t>
        </w:r>
      </w:ins>
      <w:r w:rsidR="00BD0BDE">
        <w:t xml:space="preserve">facilitate </w:t>
      </w:r>
      <w:r w:rsidR="00172CFB">
        <w:t>their annual understory</w:t>
      </w:r>
      <w:r w:rsidR="00BD0BDE">
        <w:t xml:space="preserve"> </w:t>
      </w:r>
      <w:r w:rsidR="00E64CAB">
        <w:t xml:space="preserve">by </w:t>
      </w:r>
      <w:r w:rsidR="0035240C">
        <w:t>improving conditions for pollinators by offering</w:t>
      </w:r>
      <w:r w:rsidR="001332DA">
        <w:t xml:space="preserve"> she</w:t>
      </w:r>
      <w:r w:rsidR="0035240C">
        <w:t>lter or habitat</w:t>
      </w:r>
      <w:r w:rsidR="009154D5">
        <w:t xml:space="preserve">. </w:t>
      </w:r>
      <w:r w:rsidR="0035240C">
        <w:t>Alternatively, annuals growing under shrubs c</w:t>
      </w:r>
      <w:r w:rsidR="00D05B00">
        <w:t>an</w:t>
      </w:r>
      <w:r w:rsidR="0035240C">
        <w:t xml:space="preserve"> be physically obscured from foraging pollinators</w:t>
      </w:r>
      <w:r w:rsidR="00A94DFD">
        <w:t xml:space="preserve"> or shaded</w:t>
      </w:r>
      <w:r w:rsidR="00E25DA1">
        <w:t xml:space="preserve"> thereby</w:t>
      </w:r>
      <w:r w:rsidR="00A94DFD">
        <w:t xml:space="preserve"> reducing</w:t>
      </w:r>
      <w:r w:rsidR="0035240C">
        <w:t xml:space="preserve"> visitation.</w:t>
      </w:r>
      <w:r w:rsidR="00A94DFD">
        <w:t xml:space="preserve"> </w:t>
      </w:r>
      <w:r w:rsidR="004D71EE">
        <w:t>For example, s</w:t>
      </w:r>
      <w:r w:rsidR="00285C9B">
        <w:t xml:space="preserve">hading by the shrub </w:t>
      </w:r>
      <w:r w:rsidR="00285C9B" w:rsidRPr="00285C9B">
        <w:rPr>
          <w:i/>
        </w:rPr>
        <w:t>Lonicera</w:t>
      </w:r>
      <w:r w:rsidR="00A94DFD">
        <w:t xml:space="preserve"> decreases</w:t>
      </w:r>
      <w:r w:rsidR="00285C9B">
        <w:t xml:space="preserve"> </w:t>
      </w:r>
      <w:r w:rsidR="00294B2F">
        <w:t xml:space="preserve">pollinator </w:t>
      </w:r>
      <w:r w:rsidR="00285C9B">
        <w:t xml:space="preserve">visitation and pollen deposition to </w:t>
      </w:r>
      <w:r w:rsidR="00172CFB">
        <w:t xml:space="preserve">its understory annuals </w:t>
      </w:r>
      <w:r w:rsidR="009154D5">
        <w:fldChar w:fldCharType="begin"/>
      </w:r>
      <w:r w:rsidR="009154D5">
        <w:instrText xml:space="preserve"> ADDIN EN.CITE &lt;EndNote&gt;&lt;Cite&gt;&lt;Author&gt;McKinney&lt;/Author&gt;&lt;Year&gt;2010&lt;/Year&gt;&lt;RecNum&gt;229&lt;/RecNum&gt;&lt;DisplayText&gt;(McKinney and Goodell, 2010)&lt;/DisplayText&gt;&lt;record&gt;&lt;rec-number&gt;229&lt;/rec-number&gt;&lt;foreign-keys&gt;&lt;key app="EN" db-id="efxxxd2elfvxfde05eev9swq9zv0dswrxzp2"&gt;229&lt;/key&gt;&lt;/foreign-keys&gt;&lt;ref-type name="Journal Article"&gt;17&lt;/ref-type&gt;&lt;contributors&gt;&lt;authors&gt;&lt;author&gt;McKinney, Amy M&lt;/author&gt;&lt;author&gt;Goodell, Karen&lt;/author&gt;&lt;/authors&gt;&lt;/contributors&gt;&lt;titles&gt;&lt;title&gt;Shading by invasive shrub reduces seed production and pollinator services in a native herb&lt;/title&gt;&lt;secondary-title&gt;Biological Invasions&lt;/secondary-title&gt;&lt;/titles&gt;&lt;periodical&gt;&lt;full-title&gt;Biological Invasions&lt;/full-title&gt;&lt;/periodical&gt;&lt;pages&gt;2751-2763&lt;/pages&gt;&lt;volume&gt;12&lt;/volume&gt;&lt;number&gt;8&lt;/number&gt;&lt;dates&gt;&lt;year&gt;2010&lt;/year&gt;&lt;/dates&gt;&lt;isbn&gt;1387-3547&lt;/isbn&gt;&lt;urls&gt;&lt;/urls&gt;&lt;/record&gt;&lt;/Cite&gt;&lt;/EndNote&gt;</w:instrText>
      </w:r>
      <w:r w:rsidR="009154D5">
        <w:fldChar w:fldCharType="separate"/>
      </w:r>
      <w:r w:rsidR="009154D5">
        <w:rPr>
          <w:noProof/>
        </w:rPr>
        <w:t>(</w:t>
      </w:r>
      <w:hyperlink w:anchor="_ENREF_49" w:tooltip="McKinney, 2010 #229" w:history="1">
        <w:r w:rsidR="005D434B">
          <w:rPr>
            <w:noProof/>
          </w:rPr>
          <w:t>McKinney and Goodell, 2010</w:t>
        </w:r>
      </w:hyperlink>
      <w:r w:rsidR="009154D5">
        <w:rPr>
          <w:noProof/>
        </w:rPr>
        <w:t>)</w:t>
      </w:r>
      <w:r w:rsidR="009154D5">
        <w:fldChar w:fldCharType="end"/>
      </w:r>
      <w:r w:rsidR="009154D5">
        <w:t xml:space="preserve">. </w:t>
      </w:r>
      <w:r w:rsidR="00E96816">
        <w:t>Consequently, direct and</w:t>
      </w:r>
      <w:r w:rsidR="00F914AA">
        <w:t xml:space="preserve"> indirect </w:t>
      </w:r>
      <w:r w:rsidR="00E96816">
        <w:t>shrub effects on other</w:t>
      </w:r>
      <w:r w:rsidR="00910681">
        <w:t xml:space="preserve"> species</w:t>
      </w:r>
      <w:r w:rsidR="00E96816">
        <w:t xml:space="preserve"> </w:t>
      </w:r>
      <w:r w:rsidR="009D4B36">
        <w:t>function simultaneously to determine net outcomes.</w:t>
      </w:r>
      <w:r w:rsidR="005F55FF">
        <w:t xml:space="preserve"> </w:t>
      </w:r>
      <w:r w:rsidR="00910681">
        <w:t xml:space="preserve">The balance of </w:t>
      </w:r>
      <w:r w:rsidR="005F55FF" w:rsidRPr="000E1927">
        <w:t>facilitative and competitive interactions</w:t>
      </w:r>
      <w:r w:rsidR="00910681">
        <w:t xml:space="preserve"> can be further altered by </w:t>
      </w:r>
      <w:del w:id="53" w:author="zenrunner" w:date="2018-10-05T15:06:00Z">
        <w:r w:rsidR="00910681" w:rsidDel="002F3E84">
          <w:delText xml:space="preserve">a plant’s </w:delText>
        </w:r>
      </w:del>
      <w:r w:rsidR="00910681">
        <w:t>life stage</w:t>
      </w:r>
      <w:r w:rsidR="005F55FF" w:rsidRPr="000E1927">
        <w:t xml:space="preserve"> </w: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 </w:instrTex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EN.CITE.DATA </w:instrText>
      </w:r>
      <w:r w:rsidR="005F55FF" w:rsidRPr="000E1927">
        <w:fldChar w:fldCharType="end"/>
      </w:r>
      <w:r w:rsidR="005F55FF" w:rsidRPr="000E1927">
        <w:fldChar w:fldCharType="separate"/>
      </w:r>
      <w:r w:rsidR="005F55FF" w:rsidRPr="000E1927">
        <w:rPr>
          <w:noProof/>
        </w:rPr>
        <w:t>(</w:t>
      </w:r>
      <w:hyperlink w:anchor="_ENREF_12" w:tooltip="Bruno, 2003 #25" w:history="1">
        <w:r w:rsidR="005D434B" w:rsidRPr="000E1927">
          <w:rPr>
            <w:noProof/>
          </w:rPr>
          <w:t>Bruno et al., 2003</w:t>
        </w:r>
      </w:hyperlink>
      <w:r w:rsidR="005F55FF" w:rsidRPr="000E1927">
        <w:rPr>
          <w:noProof/>
        </w:rPr>
        <w:t xml:space="preserve">; </w:t>
      </w:r>
      <w:hyperlink w:anchor="_ENREF_15" w:tooltip="Callaway, 1997 #132" w:history="1">
        <w:r w:rsidR="005D434B" w:rsidRPr="000E1927">
          <w:rPr>
            <w:noProof/>
          </w:rPr>
          <w:t>Callaway and Walker, 1997a</w:t>
        </w:r>
      </w:hyperlink>
      <w:r w:rsidR="005F55FF" w:rsidRPr="000E1927">
        <w:rPr>
          <w:noProof/>
        </w:rPr>
        <w:t xml:space="preserve">; </w:t>
      </w:r>
      <w:hyperlink w:anchor="_ENREF_62" w:tooltip="Pugnaire, 1996 #19" w:history="1">
        <w:r w:rsidR="005D434B" w:rsidRPr="000E1927">
          <w:rPr>
            <w:noProof/>
          </w:rPr>
          <w:t>Pugnaire et al., 1996</w:t>
        </w:r>
      </w:hyperlink>
      <w:r w:rsidR="005F55FF" w:rsidRPr="000E1927">
        <w:rPr>
          <w:noProof/>
        </w:rPr>
        <w:t xml:space="preserve">; </w:t>
      </w:r>
      <w:hyperlink w:anchor="_ENREF_68" w:tooltip="Rousset, 2000 #246" w:history="1">
        <w:r w:rsidR="005D434B" w:rsidRPr="000E1927">
          <w:rPr>
            <w:noProof/>
          </w:rPr>
          <w:t>Rousset and Lepart, 2000</w:t>
        </w:r>
      </w:hyperlink>
      <w:r w:rsidR="005F55FF" w:rsidRPr="000E1927">
        <w:rPr>
          <w:noProof/>
        </w:rPr>
        <w:t xml:space="preserve">; </w:t>
      </w:r>
      <w:hyperlink w:anchor="_ENREF_87" w:tooltip="Valiente-Banuet, 1991 #143" w:history="1">
        <w:r w:rsidR="005D434B" w:rsidRPr="000E1927">
          <w:rPr>
            <w:noProof/>
          </w:rPr>
          <w:t>Valiente-Banuet et al., 1991</w:t>
        </w:r>
      </w:hyperlink>
      <w:r w:rsidR="005F55FF" w:rsidRPr="000E1927">
        <w:rPr>
          <w:noProof/>
        </w:rPr>
        <w:t>)</w:t>
      </w:r>
      <w:r w:rsidR="005F55FF" w:rsidRPr="000E1927">
        <w:fldChar w:fldCharType="end"/>
      </w:r>
      <w:r w:rsidR="005F55FF" w:rsidRPr="000E1927">
        <w:t>. For example</w:t>
      </w:r>
      <w:del w:id="54" w:author="zenrunner" w:date="2018-10-05T15:06:00Z">
        <w:r w:rsidR="005F55FF" w:rsidRPr="000E1927" w:rsidDel="00A90F05">
          <w:delText>,</w:delText>
        </w:r>
      </w:del>
      <w:r w:rsidR="005F55FF" w:rsidRPr="000E1927">
        <w:t xml:space="preserve"> within some nurse</w:t>
      </w:r>
      <w:ins w:id="55" w:author="zenrunner" w:date="2018-10-05T15:06:00Z">
        <w:r w:rsidR="003943E8">
          <w:t>-</w:t>
        </w:r>
      </w:ins>
      <w:del w:id="56" w:author="zenrunner" w:date="2018-10-05T15:06:00Z">
        <w:r w:rsidR="005F55FF" w:rsidRPr="000E1927" w:rsidDel="003943E8">
          <w:delText xml:space="preserve"> </w:delText>
        </w:r>
      </w:del>
      <w:r w:rsidR="005F55FF" w:rsidRPr="000E1927">
        <w:t>plant systems</w:t>
      </w:r>
      <w:ins w:id="57" w:author="zenrunner" w:date="2018-10-05T15:06:00Z">
        <w:r w:rsidR="00A90F05">
          <w:t>,</w:t>
        </w:r>
      </w:ins>
      <w:r w:rsidR="005F55FF" w:rsidRPr="000E1927">
        <w:t xml:space="preserve"> young plants are facilitated during establishment</w:t>
      </w:r>
      <w:del w:id="58" w:author="zenrunner" w:date="2018-10-05T15:06:00Z">
        <w:r w:rsidR="005F55FF" w:rsidRPr="000E1927" w:rsidDel="00BB7020">
          <w:delText>,</w:delText>
        </w:r>
      </w:del>
      <w:r w:rsidR="005F55FF" w:rsidRPr="000E1927">
        <w:t xml:space="preserve"> but later compete with their nurses for resources </w:t>
      </w:r>
      <w:r w:rsidR="005F55FF" w:rsidRPr="000E1927">
        <w:fldChar w:fldCharType="begin"/>
      </w:r>
      <w:r w:rsidR="005F55FF" w:rsidRPr="000E1927">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rsidR="005F55FF" w:rsidRPr="000E1927">
        <w:fldChar w:fldCharType="separate"/>
      </w:r>
      <w:r w:rsidR="005F55FF" w:rsidRPr="000E1927">
        <w:rPr>
          <w:noProof/>
        </w:rPr>
        <w:t>(</w:t>
      </w:r>
      <w:hyperlink w:anchor="_ENREF_95" w:tooltip="Yeaton, 1978 #15" w:history="1">
        <w:r w:rsidR="005D434B" w:rsidRPr="000E1927">
          <w:rPr>
            <w:noProof/>
          </w:rPr>
          <w:t>Yeaton, 1978</w:t>
        </w:r>
      </w:hyperlink>
      <w:r w:rsidR="005F55FF" w:rsidRPr="000E1927">
        <w:rPr>
          <w:noProof/>
        </w:rPr>
        <w:t>)</w:t>
      </w:r>
      <w:r w:rsidR="005F55FF" w:rsidRPr="000E1927">
        <w:fldChar w:fldCharType="end"/>
      </w:r>
      <w:ins w:id="59" w:author="zenrunner" w:date="2018-10-05T15:06:00Z">
        <w:r w:rsidR="00336AD7">
          <w:t xml:space="preserve"> – also a paper by Tielborger you can cite here</w:t>
        </w:r>
      </w:ins>
      <w:r w:rsidR="005F55FF" w:rsidRPr="000E1927">
        <w:t xml:space="preserve">. For plants, the </w:t>
      </w:r>
      <w:r w:rsidR="00A127DA">
        <w:t xml:space="preserve">life stage </w:t>
      </w:r>
      <w:r w:rsidR="005F55FF" w:rsidRPr="000E1927">
        <w:t>shift from vegetative growth to reproductive growth is a major event</w:t>
      </w:r>
      <w:ins w:id="60" w:author="zenrunner" w:date="2018-10-05T15:07:00Z">
        <w:r w:rsidR="00B8424B">
          <w:t xml:space="preserve"> in resource allocation? (citation</w:t>
        </w:r>
        <w:r w:rsidR="001204FD">
          <w:t>)</w:t>
        </w:r>
      </w:ins>
      <w:r w:rsidR="005F55FF" w:rsidRPr="000E1927">
        <w:t>.</w:t>
      </w:r>
      <w:r w:rsidR="009E7A31">
        <w:t xml:space="preserve"> I</w:t>
      </w:r>
      <w:r w:rsidR="005F55FF">
        <w:t xml:space="preserve">ncorporating </w:t>
      </w:r>
      <w:r w:rsidR="00910681">
        <w:t xml:space="preserve">phenological </w:t>
      </w:r>
      <w:r w:rsidR="005F55FF">
        <w:t xml:space="preserve">shifts </w:t>
      </w:r>
      <w:del w:id="61" w:author="zenrunner" w:date="2018-10-05T15:07:00Z">
        <w:r w:rsidR="005F55FF" w:rsidDel="001342AC">
          <w:delText>adds another dimension to estimating net interactions.</w:delText>
        </w:r>
      </w:del>
      <w:ins w:id="62" w:author="zenrunner" w:date="2018-10-05T15:07:00Z">
        <w:r w:rsidR="001342AC">
          <w:t>is likely a critical mediator of the sign of net outcomes with foundation plant species such as shrubs.</w:t>
        </w:r>
      </w:ins>
      <w:r w:rsidR="006663B0">
        <w:t xml:space="preserve"> </w:t>
      </w:r>
    </w:p>
    <w:p w14:paraId="15015AA1" w14:textId="4BA44E64" w:rsidR="000327C0" w:rsidRDefault="00AD184E" w:rsidP="00134397">
      <w:pPr>
        <w:spacing w:line="360" w:lineRule="auto"/>
      </w:pPr>
      <w:r>
        <w:t>The Mojave Desert is a</w:t>
      </w:r>
      <w:r w:rsidR="00A04F3A">
        <w:t xml:space="preserve"> </w:t>
      </w:r>
      <w:r>
        <w:t>biodiversity hotspot supporting 659 species of bees</w:t>
      </w:r>
      <w:r w:rsidR="005A3F10">
        <w:t xml:space="preserve"> </w:t>
      </w:r>
      <w:r w:rsidR="005A3F10">
        <w:fldChar w:fldCharType="begin"/>
      </w:r>
      <w:r w:rsidR="005A3F10">
        <w:instrText xml:space="preserve"> ADDIN EN.CITE &lt;EndNote&gt;&lt;Cite&gt;&lt;Author&gt;Saul-Gershenz&lt;/Author&gt;&lt;Year&gt;2012&lt;/Year&gt;&lt;RecNum&gt;230&lt;/RecNum&gt;&lt;DisplayText&gt;(Saul-Gershenz et al., 2012)&lt;/DisplayText&gt;&lt;record&gt;&lt;rec-number&gt;230&lt;/rec-number&gt;&lt;foreign-keys&gt;&lt;key app="EN" db-id="efxxxd2elfvxfde05eev9swq9zv0dswrxzp2"&gt;230&lt;/key&gt;&lt;/foreign-keys&gt;&lt;ref-type name="Magazine Article"&gt;19&lt;/ref-type&gt;&lt;contributors&gt;&lt;authors&gt;&lt;author&gt;Saul-Gershenz, L, &lt;/author&gt;&lt;author&gt;Millar, J&lt;/author&gt;&lt;author&gt;McElfresh, J. &lt;/author&gt;&lt;/authors&gt;&lt;/contributors&gt;&lt;titles&gt;&lt;secondary-title&gt;Mojave National Preserve. National Park Service U.S. Department of the Interior. &lt;/secondary-title&gt;&lt;/titles&gt;&lt;dates&gt;&lt;year&gt;2012&lt;/year&gt;&lt;/dates&gt;&lt;pub-location&gt;https://www.nps.gov/moja/learn/nature/upload/201204MOJAscience.pdf&lt;/pub-location&gt;&lt;urls&gt;&lt;/urls&gt;&lt;/record&gt;&lt;/Cite&gt;&lt;/EndNote&gt;</w:instrText>
      </w:r>
      <w:r w:rsidR="005A3F10">
        <w:fldChar w:fldCharType="separate"/>
      </w:r>
      <w:r w:rsidR="005A3F10">
        <w:rPr>
          <w:noProof/>
        </w:rPr>
        <w:t>(</w:t>
      </w:r>
      <w:hyperlink w:anchor="_ENREF_72" w:tooltip="Saul-Gershenz, 2012 #230" w:history="1">
        <w:r w:rsidR="005D434B">
          <w:rPr>
            <w:noProof/>
          </w:rPr>
          <w:t>Saul-Gershenz et al., 2012</w:t>
        </w:r>
      </w:hyperlink>
      <w:r w:rsidR="005A3F10">
        <w:rPr>
          <w:noProof/>
        </w:rPr>
        <w:t>)</w:t>
      </w:r>
      <w:r w:rsidR="005A3F10">
        <w:fldChar w:fldCharType="end"/>
      </w:r>
      <w:r w:rsidR="005A3F10">
        <w:t xml:space="preserve"> </w:t>
      </w:r>
      <w:r>
        <w:t>and 1680 species of vascular plants</w:t>
      </w:r>
      <w:r w:rsidR="005A3F10">
        <w:t xml:space="preserve"> </w:t>
      </w:r>
      <w:r w:rsidR="005A3F10">
        <w:fldChar w:fldCharType="begin"/>
      </w:r>
      <w:r w:rsidR="005A3F10">
        <w:instrText xml:space="preserve"> ADDIN EN.CITE &lt;EndNote&gt;&lt;Cite&gt;&lt;Author&gt;Rundel&lt;/Author&gt;&lt;Year&gt;2005&lt;/Year&gt;&lt;RecNum&gt;231&lt;/RecNum&gt;&lt;DisplayText&gt;(Rundel and Gibson, 2005)&lt;/DisplayText&gt;&lt;record&gt;&lt;rec-number&gt;231&lt;/rec-number&gt;&lt;foreign-keys&gt;&lt;key app="EN" db-id="efxxxd2elfvxfde05eev9swq9zv0dswrxzp2"&gt;231&lt;/key&gt;&lt;/foreign-keys&gt;&lt;ref-type name="Book"&gt;6&lt;/ref-type&gt;&lt;contributors&gt;&lt;authors&gt;&lt;author&gt;Rundel, Philip W&lt;/author&gt;&lt;author&gt;Gibson, Arthur C&lt;/author&gt;&lt;/authors&gt;&lt;/contributors&gt;&lt;titles&gt;&lt;title&gt;Ecological communities and processes in a Mojave Desert ecosystem&lt;/title&gt;&lt;/titles&gt;&lt;dates&gt;&lt;year&gt;2005&lt;/year&gt;&lt;/dates&gt;&lt;publisher&gt;Cambridge University Press&lt;/publisher&gt;&lt;isbn&gt;0521021413&lt;/isbn&gt;&lt;urls&gt;&lt;/urls&gt;&lt;/record&gt;&lt;/Cite&gt;&lt;/EndNote&gt;</w:instrText>
      </w:r>
      <w:r w:rsidR="005A3F10">
        <w:fldChar w:fldCharType="separate"/>
      </w:r>
      <w:r w:rsidR="005A3F10">
        <w:rPr>
          <w:noProof/>
        </w:rPr>
        <w:t>(</w:t>
      </w:r>
      <w:hyperlink w:anchor="_ENREF_69" w:tooltip="Rundel, 2005 #231" w:history="1">
        <w:r w:rsidR="005D434B">
          <w:rPr>
            <w:noProof/>
          </w:rPr>
          <w:t>Rundel and Gibson, 2005</w:t>
        </w:r>
      </w:hyperlink>
      <w:r w:rsidR="005A3F10">
        <w:rPr>
          <w:noProof/>
        </w:rPr>
        <w:t>)</w:t>
      </w:r>
      <w:r w:rsidR="005A3F10">
        <w:fldChar w:fldCharType="end"/>
      </w:r>
      <w:r>
        <w:t xml:space="preserve">. </w:t>
      </w:r>
      <w:r w:rsidR="00A04F3A">
        <w:t>Despite the celebrated biodiversity of South</w:t>
      </w:r>
      <w:r w:rsidR="004D4794">
        <w:t>w</w:t>
      </w:r>
      <w:r w:rsidR="00A04F3A">
        <w:t xml:space="preserve">estern </w:t>
      </w:r>
      <w:r w:rsidR="00961B78">
        <w:t>D</w:t>
      </w:r>
      <w:r w:rsidR="00A04F3A">
        <w:t>eserts</w:t>
      </w:r>
      <w:r w:rsidR="0020791B">
        <w:t>,</w:t>
      </w:r>
      <w:r w:rsidR="00A04F3A">
        <w:t xml:space="preserve"> pollinator-mediated interactions in this region</w:t>
      </w:r>
      <w:r w:rsidR="00DB72E3">
        <w:t xml:space="preserve"> are </w:t>
      </w:r>
      <w:r w:rsidR="0014749D">
        <w:t>infrequently tested</w:t>
      </w:r>
      <w:r w:rsidR="007009F1">
        <w:t xml:space="preserve">. </w:t>
      </w:r>
      <w:ins w:id="63" w:author="zenrunner" w:date="2018-10-05T15:08:00Z">
        <w:r w:rsidR="00FA1D5E">
          <w:t xml:space="preserve">Increases in </w:t>
        </w:r>
      </w:ins>
      <w:del w:id="64" w:author="zenrunner" w:date="2018-10-05T15:08:00Z">
        <w:r w:rsidR="00F92356" w:rsidDel="00FA1D5E">
          <w:delText xml:space="preserve">Intraspecific </w:delText>
        </w:r>
      </w:del>
      <w:ins w:id="65" w:author="zenrunner" w:date="2018-10-05T15:08:00Z">
        <w:r w:rsidR="00FA1D5E">
          <w:t xml:space="preserve">intraspecific </w:t>
        </w:r>
      </w:ins>
      <w:r w:rsidR="00F92356">
        <w:t xml:space="preserve">density </w:t>
      </w:r>
      <w:del w:id="66" w:author="zenrunner" w:date="2018-10-05T15:08:00Z">
        <w:r w:rsidR="00F92356" w:rsidDel="00FA1D5E">
          <w:delText xml:space="preserve">has been shown </w:delText>
        </w:r>
      </w:del>
      <w:ins w:id="67" w:author="zenrunner" w:date="2018-10-05T15:08:00Z">
        <w:r w:rsidR="00FA1D5E">
          <w:t xml:space="preserve">can </w:t>
        </w:r>
      </w:ins>
      <w:del w:id="68" w:author="zenrunner" w:date="2018-10-05T15:08:00Z">
        <w:r w:rsidR="00F92356" w:rsidDel="00FA1D5E">
          <w:delText xml:space="preserve">to </w:delText>
        </w:r>
      </w:del>
      <w:r w:rsidR="00F265F4">
        <w:t>benefit the pollination of</w:t>
      </w:r>
      <w:r w:rsidR="00F92356">
        <w:t xml:space="preserve"> desert mustard</w:t>
      </w:r>
      <w:r w:rsidR="0024336C">
        <w:t xml:space="preserve"> </w:t>
      </w:r>
      <w:r w:rsidR="0024336C">
        <w:rPr>
          <w:i/>
          <w:iCs/>
        </w:rPr>
        <w:t>Lesquerella fendleri</w:t>
      </w:r>
      <w:r w:rsidR="00F92356">
        <w:t xml:space="preserve"> </w:t>
      </w:r>
      <w:r w:rsidR="005A3F10">
        <w:fldChar w:fldCharType="begin"/>
      </w:r>
      <w:r w:rsidR="005A3F10">
        <w:instrText xml:space="preserve"> ADDIN EN.CITE &lt;EndNote&gt;&lt;Cite&gt;&lt;Author&gt;Roll&lt;/Author&gt;&lt;Year&gt;1997&lt;/Year&gt;&lt;RecNum&gt;232&lt;/RecNum&gt;&lt;DisplayText&gt;(Roll et al., 1997)&lt;/DisplayText&gt;&lt;record&gt;&lt;rec-number&gt;232&lt;/rec-number&gt;&lt;foreign-keys&gt;&lt;key app="EN" db-id="efxxxd2elfvxfde05eev9swq9zv0dswrxzp2"&gt;232&lt;/key&gt;&lt;/foreign-keys&gt;&lt;ref-type name="Journal Article"&gt;17&lt;/ref-type&gt;&lt;contributors&gt;&lt;authors&gt;&lt;author&gt;Roll, Julia&lt;/author&gt;&lt;author&gt;Mitchell, Randall J&lt;/author&gt;&lt;author&gt;Cabin, Robert J&lt;/author&gt;&lt;author&gt;Marshall, Diane L&lt;/author&gt;&lt;/authors&gt;&lt;/contributors&gt;&lt;titles&gt;&lt;title&gt;Reproductive Success Increases with Local Density of Conspecif ics in a Desert Mustard (Lesquerella fendleri) El Exito Reproductivo Incrementa con la Densidad Local de Coespecificos en la Mostaza del Desierto (Lesquerella fendleri)&lt;/title&gt;&lt;secondary-title&gt;Conservation biology&lt;/secondary-title&gt;&lt;/titles&gt;&lt;periodical&gt;&lt;full-title&gt;Conservation Biology&lt;/full-title&gt;&lt;/periodical&gt;&lt;pages&gt;738-746&lt;/pages&gt;&lt;volume&gt;11&lt;/volume&gt;&lt;number&gt;3&lt;/number&gt;&lt;dates&gt;&lt;year&gt;1997&lt;/year&gt;&lt;/dates&gt;&lt;isbn&gt;0888-8892&lt;/isbn&gt;&lt;urls&gt;&lt;/urls&gt;&lt;/record&gt;&lt;/Cite&gt;&lt;/EndNote&gt;</w:instrText>
      </w:r>
      <w:r w:rsidR="005A3F10">
        <w:fldChar w:fldCharType="separate"/>
      </w:r>
      <w:r w:rsidR="005A3F10">
        <w:rPr>
          <w:noProof/>
        </w:rPr>
        <w:t>(</w:t>
      </w:r>
      <w:hyperlink w:anchor="_ENREF_67" w:tooltip="Roll, 1997 #232" w:history="1">
        <w:r w:rsidR="005D434B">
          <w:rPr>
            <w:noProof/>
          </w:rPr>
          <w:t>Roll et al., 1997</w:t>
        </w:r>
      </w:hyperlink>
      <w:r w:rsidR="005A3F10">
        <w:rPr>
          <w:noProof/>
        </w:rPr>
        <w:t>)</w:t>
      </w:r>
      <w:r w:rsidR="005A3F10">
        <w:fldChar w:fldCharType="end"/>
      </w:r>
      <w:r w:rsidR="001556B0">
        <w:t>;</w:t>
      </w:r>
      <w:r w:rsidR="007009F1">
        <w:t xml:space="preserve"> however</w:t>
      </w:r>
      <w:r w:rsidR="001556B0">
        <w:t>,</w:t>
      </w:r>
      <w:r w:rsidR="00F92356">
        <w:t xml:space="preserve"> i</w:t>
      </w:r>
      <w:r w:rsidR="00A04F3A">
        <w:t xml:space="preserve">nterspecific studies have primarily focused on competition within cacti systems in the Sonoran </w:t>
      </w:r>
      <w:r w:rsidR="0020791B">
        <w:t>Desert</w:t>
      </w:r>
      <w:r w:rsidR="005A3F10">
        <w:t xml:space="preserve"> </w:t>
      </w:r>
      <w:r w:rsidR="005A3F10">
        <w:fldChar w:fldCharType="begin"/>
      </w:r>
      <w:r w:rsidR="005A3F10">
        <w:instrText xml:space="preserve"> ADDIN EN.CITE &lt;EndNote&gt;&lt;Cite&gt;&lt;Author&gt;Fleming&lt;/Author&gt;&lt;Year&gt;2001&lt;/Year&gt;&lt;RecNum&gt;233&lt;/RecNum&gt;&lt;DisplayText&gt;(Fleming et al., 2001)&lt;/DisplayText&gt;&lt;record&gt;&lt;rec-number&gt;233&lt;/rec-number&gt;&lt;foreign-keys&gt;&lt;key app="EN" db-id="efxxxd2elfvxfde05eev9swq9zv0dswrxzp2"&gt;233&lt;/key&gt;&lt;/foreign-keys&gt;&lt;ref-type name="Journal Article"&gt;17&lt;/ref-type&gt;&lt;contributors&gt;&lt;authors&gt;&lt;author&gt;Fleming, Theodore H&lt;/author&gt;&lt;author&gt;Sahley, Catherine T&lt;/author&gt;&lt;author&gt;Holland, J Nathaniel&lt;/author&gt;&lt;author&gt;Nason, John D&lt;/author&gt;&lt;author&gt;Hamrick, JL&lt;/author&gt;&lt;/authors&gt;&lt;/contributors&gt;&lt;titles&gt;&lt;title&gt;Sonoran Desert columnar cacti and the evolution of generalized pollination systems&lt;/title&gt;&lt;secondary-title&gt;Ecological Monographs&lt;/secondary-title&gt;&lt;/titles&gt;&lt;periodical&gt;&lt;full-title&gt;Ecological Monographs&lt;/full-title&gt;&lt;/periodical&gt;&lt;pages&gt;511-530&lt;/pages&gt;&lt;volume&gt;71&lt;/volume&gt;&lt;number&gt;4&lt;/number&gt;&lt;dates&gt;&lt;year&gt;2001&lt;/year&gt;&lt;/dates&gt;&lt;isbn&gt;1557-7015&lt;/isbn&gt;&lt;urls&gt;&lt;/urls&gt;&lt;/record&gt;&lt;/Cite&gt;&lt;/EndNote&gt;</w:instrText>
      </w:r>
      <w:r w:rsidR="005A3F10">
        <w:fldChar w:fldCharType="separate"/>
      </w:r>
      <w:r w:rsidR="005A3F10">
        <w:rPr>
          <w:noProof/>
        </w:rPr>
        <w:t>(</w:t>
      </w:r>
      <w:hyperlink w:anchor="_ENREF_28" w:tooltip="Fleming, 2001 #233" w:history="1">
        <w:r w:rsidR="005D434B">
          <w:rPr>
            <w:noProof/>
          </w:rPr>
          <w:t>Fleming et al., 2001</w:t>
        </w:r>
      </w:hyperlink>
      <w:r w:rsidR="005A3F10">
        <w:rPr>
          <w:noProof/>
        </w:rPr>
        <w:t>)</w:t>
      </w:r>
      <w:r w:rsidR="005A3F10">
        <w:fldChar w:fldCharType="end"/>
      </w:r>
      <w:r w:rsidR="007009F1">
        <w:t>.</w:t>
      </w:r>
      <w:r w:rsidR="005A3F10">
        <w:t xml:space="preserve"> </w:t>
      </w:r>
      <w:r w:rsidR="003761D6">
        <w:t xml:space="preserve">Plant-pollinator systems in southwest deserts </w:t>
      </w:r>
      <w:r w:rsidR="00257C13">
        <w:t>are</w:t>
      </w:r>
      <w:r w:rsidR="00923743">
        <w:t xml:space="preserve"> home to rare obligate mutualisms such as</w:t>
      </w:r>
      <w:r w:rsidR="007F31D9">
        <w:t xml:space="preserve"> the Joshua tree</w:t>
      </w:r>
      <w:r w:rsidR="00923743">
        <w:t xml:space="preserve"> </w:t>
      </w:r>
      <w:r w:rsidR="00923743" w:rsidRPr="00294B2F">
        <w:rPr>
          <w:i/>
        </w:rPr>
        <w:t>Yucca brevifolia</w:t>
      </w:r>
      <w:r w:rsidR="00294B2F">
        <w:t xml:space="preserve"> </w:t>
      </w:r>
      <w:r w:rsidR="007F31D9">
        <w:t>and Yucca moths</w:t>
      </w:r>
      <w:r w:rsidR="00923743">
        <w:t xml:space="preserve"> </w:t>
      </w:r>
      <w:r w:rsidR="005A3F10">
        <w:fldChar w:fldCharType="begin"/>
      </w:r>
      <w:r w:rsidR="005A3F10">
        <w:instrText xml:space="preserve"> ADDIN EN.CITE &lt;EndNote&gt;&lt;Cite&gt;&lt;Author&gt;Pellmyr&lt;/Author&gt;&lt;Year&gt;2003&lt;/Year&gt;&lt;RecNum&gt;235&lt;/RecNum&gt;&lt;DisplayText&gt;(Pellmyr, 2003)&lt;/DisplayText&gt;&lt;record&gt;&lt;rec-number&gt;235&lt;/rec-number&gt;&lt;foreign-keys&gt;&lt;key app="EN" db-id="efxxxd2elfvxfde05eev9swq9zv0dswrxzp2"&gt;235&lt;/key&gt;&lt;/foreign-keys&gt;&lt;ref-type name="Journal Article"&gt;17&lt;/ref-type&gt;&lt;contributors&gt;&lt;authors&gt;&lt;author&gt;Pellmyr, Olle&lt;/author&gt;&lt;/authors&gt;&lt;/contributors&gt;&lt;titles&gt;&lt;title&gt;Yuccas, yucca moths, and coevolution: a review&lt;/title&gt;&lt;secondary-title&gt;Annals of the Missouri Botanical Garden&lt;/secondary-title&gt;&lt;/titles&gt;&lt;periodical&gt;&lt;full-title&gt;Annals of the Missouri Botanical Garden&lt;/full-title&gt;&lt;/periodical&gt;&lt;pages&gt;35-55&lt;/pages&gt;&lt;dates&gt;&lt;year&gt;2003&lt;/year&gt;&lt;/dates&gt;&lt;isbn&gt;0026-6493&lt;/isbn&gt;&lt;urls&gt;&lt;/urls&gt;&lt;/record&gt;&lt;/Cite&gt;&lt;/EndNote&gt;</w:instrText>
      </w:r>
      <w:r w:rsidR="005A3F10">
        <w:fldChar w:fldCharType="separate"/>
      </w:r>
      <w:r w:rsidR="005A3F10">
        <w:rPr>
          <w:noProof/>
        </w:rPr>
        <w:t>(</w:t>
      </w:r>
      <w:hyperlink w:anchor="_ENREF_59" w:tooltip="Pellmyr, 2003 #235" w:history="1">
        <w:r w:rsidR="005D434B">
          <w:rPr>
            <w:noProof/>
          </w:rPr>
          <w:t>Pellmyr, 2003</w:t>
        </w:r>
      </w:hyperlink>
      <w:r w:rsidR="005A3F10">
        <w:rPr>
          <w:noProof/>
        </w:rPr>
        <w:t>)</w:t>
      </w:r>
      <w:r w:rsidR="005A3F10">
        <w:fldChar w:fldCharType="end"/>
      </w:r>
      <w:r w:rsidR="005A3F10">
        <w:t xml:space="preserve">, </w:t>
      </w:r>
      <w:r w:rsidR="007F31D9">
        <w:t xml:space="preserve">and the </w:t>
      </w:r>
      <w:r w:rsidR="00EA7AC6">
        <w:t>s</w:t>
      </w:r>
      <w:r w:rsidR="007F31D9">
        <w:t>enita cactus</w:t>
      </w:r>
      <w:r w:rsidR="00923743">
        <w:t xml:space="preserve"> </w:t>
      </w:r>
      <w:r w:rsidR="00294B2F" w:rsidRPr="00294B2F">
        <w:rPr>
          <w:i/>
        </w:rPr>
        <w:t>Pachycereus schottii</w:t>
      </w:r>
      <w:r w:rsidR="007F31D9">
        <w:rPr>
          <w:i/>
        </w:rPr>
        <w:t xml:space="preserve"> </w:t>
      </w:r>
      <w:r w:rsidR="007F31D9">
        <w:t>and senita moths</w:t>
      </w:r>
      <w:r w:rsidR="00294B2F">
        <w:t xml:space="preserve"> </w:t>
      </w:r>
      <w:r w:rsidR="005A3F10">
        <w:fldChar w:fldCharType="begin"/>
      </w:r>
      <w:r w:rsidR="005A3F10">
        <w:instrText xml:space="preserve"> ADDIN EN.CITE &lt;EndNote&gt;&lt;Cite&gt;&lt;Author&gt;Fleming&lt;/Author&gt;&lt;Year&gt;1998&lt;/Year&gt;&lt;RecNum&gt;234&lt;/RecNum&gt;&lt;DisplayText&gt;(Fleming and Holland, 1998)&lt;/DisplayText&gt;&lt;record&gt;&lt;rec-number&gt;234&lt;/rec-number&gt;&lt;foreign-keys&gt;&lt;key app="EN" db-id="efxxxd2elfvxfde05eev9swq9zv0dswrxzp2"&gt;234&lt;/key&gt;&lt;/foreign-keys&gt;&lt;ref-type name="Journal Article"&gt;17&lt;/ref-type&gt;&lt;contributors&gt;&lt;authors&gt;&lt;author&gt;Fleming, Theodore H&lt;/author&gt;&lt;author&gt;Holland, J Nathaniel&lt;/author&gt;&lt;/authors&gt;&lt;/contributors&gt;&lt;titles&gt;&lt;title&gt;The evolution of obligate pollination mutualisms: senita cactus and senita moth&lt;/title&gt;&lt;secondary-title&gt;Oecologia&lt;/secondary-title&gt;&lt;/titles&gt;&lt;periodical&gt;&lt;full-title&gt;Oecologia&lt;/full-title&gt;&lt;/periodical&gt;&lt;pages&gt;368-375&lt;/pages&gt;&lt;volume&gt;114&lt;/volume&gt;&lt;number&gt;3&lt;/number&gt;&lt;dates&gt;&lt;year&gt;1998&lt;/year&gt;&lt;/dates&gt;&lt;isbn&gt;0029-8549&lt;/isbn&gt;&lt;urls&gt;&lt;/urls&gt;&lt;/record&gt;&lt;/Cite&gt;&lt;/EndNote&gt;</w:instrText>
      </w:r>
      <w:r w:rsidR="005A3F10">
        <w:fldChar w:fldCharType="separate"/>
      </w:r>
      <w:r w:rsidR="005A3F10">
        <w:rPr>
          <w:noProof/>
        </w:rPr>
        <w:t>(</w:t>
      </w:r>
      <w:hyperlink w:anchor="_ENREF_27" w:tooltip="Fleming, 1998 #234" w:history="1">
        <w:r w:rsidR="005D434B">
          <w:rPr>
            <w:noProof/>
          </w:rPr>
          <w:t>Fleming and Holland, 1998</w:t>
        </w:r>
      </w:hyperlink>
      <w:r w:rsidR="005A3F10">
        <w:rPr>
          <w:noProof/>
        </w:rPr>
        <w:t>)</w:t>
      </w:r>
      <w:r w:rsidR="005A3F10">
        <w:fldChar w:fldCharType="end"/>
      </w:r>
      <w:r w:rsidR="00257C13">
        <w:t xml:space="preserve"> and are often considered highly specialized. </w:t>
      </w:r>
      <w:r w:rsidR="00923743">
        <w:t>The degree of specialization</w:t>
      </w:r>
      <w:r w:rsidR="00EF6005">
        <w:t xml:space="preserve"> of</w:t>
      </w:r>
      <w:r w:rsidR="00923743">
        <w:t xml:space="preserve"> </w:t>
      </w:r>
      <w:r w:rsidR="00EF6005">
        <w:t xml:space="preserve">desert </w:t>
      </w:r>
      <w:ins w:id="69" w:author="zenrunner" w:date="2018-10-05T15:42:00Z">
        <w:r w:rsidR="00ED395F">
          <w:t xml:space="preserve">species? </w:t>
        </w:r>
      </w:ins>
      <w:r w:rsidR="00EF6005">
        <w:t>ecosystems is a</w:t>
      </w:r>
      <w:r w:rsidR="00923743">
        <w:t xml:space="preserve"> subject of ongoing debate</w:t>
      </w:r>
      <w:ins w:id="70" w:author="zenrunner" w:date="2018-10-05T15:42:00Z">
        <w:r w:rsidR="00ED395F">
          <w:t xml:space="preserve"> (Citation)</w:t>
        </w:r>
      </w:ins>
      <w:r w:rsidR="007F31D9">
        <w:t>.</w:t>
      </w:r>
      <w:r w:rsidR="00EF6005">
        <w:t xml:space="preserve"> </w:t>
      </w:r>
      <w:r w:rsidR="00901050">
        <w:t>Desert organisms</w:t>
      </w:r>
      <w:ins w:id="71" w:author="zenrunner" w:date="2018-10-05T15:43:00Z">
        <w:r w:rsidR="00932338">
          <w:t>, both plants and animals?</w:t>
        </w:r>
      </w:ins>
      <w:r w:rsidR="00901050">
        <w:t xml:space="preserve"> are hypothesized to </w:t>
      </w:r>
      <w:r w:rsidR="003761D6">
        <w:t>adapt to high environmental variability</w:t>
      </w:r>
      <w:r w:rsidR="00901050">
        <w:t xml:space="preserve"> by generalizing resource use </w:t>
      </w:r>
      <w:r w:rsidR="005A3F10">
        <w:fldChar w:fldCharType="begin"/>
      </w:r>
      <w:r w:rsidR="005A3F10">
        <w:instrText xml:space="preserve"> ADDIN EN.CITE &lt;EndNote&gt;&lt;Cite&gt;&lt;Author&gt;Chesson&lt;/Author&gt;&lt;Year&gt;2004&lt;/Year&gt;&lt;RecNum&gt;34&lt;/RecNum&gt;&lt;DisplayText&gt;(Chesson et al., 2004)&lt;/DisplayText&gt;&lt;record&gt;&lt;rec-number&gt;34&lt;/rec-number&gt;&lt;foreign-keys&gt;&lt;key app="EN" db-id="efxxxd2elfvxfde05eev9swq9zv0dswrxzp2"&gt;34&lt;/key&gt;&lt;/foreign-keys&gt;&lt;ref-type name="Journal Article"&gt;17&lt;/ref-type&gt;&lt;contributors&gt;&lt;authors&gt;&lt;author&gt;Chesson, Peter&lt;/author&gt;&lt;author&gt;Gebauer, Renate LE&lt;/author&gt;&lt;author&gt;Schwinning, Susan&lt;/author&gt;&lt;author&gt;Huntly, Nancy&lt;/author&gt;&lt;author&gt;Wiegand, Kerstin&lt;/author&gt;&lt;author&gt;Ernest, Morgan SK&lt;/author&gt;&lt;author&gt;Sher, Anna&lt;/author&gt;&lt;author&gt;Novoplansky, Ariel&lt;/author&gt;&lt;author&gt;Weltzin, Jake F&lt;/author&gt;&lt;/authors&gt;&lt;/contributors&gt;&lt;titles&gt;&lt;title&gt;Resource pulses, species interactions, and diversity maintenance in arid and semi-arid environments&lt;/title&gt;&lt;secondary-title&gt;Oecologia&lt;/secondary-title&gt;&lt;/titles&gt;&lt;periodical&gt;&lt;full-title&gt;Oecologia&lt;/full-title&gt;&lt;/periodical&gt;&lt;pages&gt;236-253&lt;/pages&gt;&lt;volume&gt;141&lt;/volume&gt;&lt;number&gt;2&lt;/number&gt;&lt;dates&gt;&lt;year&gt;2004&lt;/year&gt;&lt;/dates&gt;&lt;isbn&gt;0029-8549&lt;/isbn&gt;&lt;urls&gt;&lt;/urls&gt;&lt;/record&gt;&lt;/Cite&gt;&lt;/EndNote&gt;</w:instrText>
      </w:r>
      <w:r w:rsidR="005A3F10">
        <w:fldChar w:fldCharType="separate"/>
      </w:r>
      <w:r w:rsidR="005A3F10">
        <w:rPr>
          <w:noProof/>
        </w:rPr>
        <w:t>(</w:t>
      </w:r>
      <w:hyperlink w:anchor="_ENREF_20" w:tooltip="Chesson, 2004 #34" w:history="1">
        <w:r w:rsidR="005D434B">
          <w:rPr>
            <w:noProof/>
          </w:rPr>
          <w:t>Chesson et al., 2004</w:t>
        </w:r>
      </w:hyperlink>
      <w:r w:rsidR="005A3F10">
        <w:rPr>
          <w:noProof/>
        </w:rPr>
        <w:t>)</w:t>
      </w:r>
      <w:r w:rsidR="005A3F10">
        <w:fldChar w:fldCharType="end"/>
      </w:r>
      <w:del w:id="72" w:author="zenrunner" w:date="2018-10-05T15:42:00Z">
        <w:r w:rsidR="00353035" w:rsidDel="00ED395F">
          <w:delText>,</w:delText>
        </w:r>
      </w:del>
      <w:r w:rsidR="00353035">
        <w:t xml:space="preserve"> and</w:t>
      </w:r>
      <w:r w:rsidR="007F31D9">
        <w:t xml:space="preserve"> this</w:t>
      </w:r>
      <w:r w:rsidR="00353035">
        <w:t xml:space="preserve"> </w:t>
      </w:r>
      <w:del w:id="73" w:author="zenrunner" w:date="2018-10-05T15:43:00Z">
        <w:r w:rsidR="00353035" w:rsidDel="00784C31">
          <w:delText>has</w:delText>
        </w:r>
        <w:r w:rsidR="008D167B" w:rsidDel="00784C31">
          <w:delText xml:space="preserve"> </w:delText>
        </w:r>
        <w:r w:rsidR="007F31D9" w:rsidDel="00784C31">
          <w:delText xml:space="preserve">garnered </w:delText>
        </w:r>
        <w:r w:rsidR="00901050" w:rsidDel="00784C31">
          <w:delText>recent empirical supp</w:delText>
        </w:r>
      </w:del>
      <w:ins w:id="74" w:author="zenrunner" w:date="2018-10-05T15:43:00Z">
        <w:r w:rsidR="00784C31">
          <w:t xml:space="preserve">hypothesis have been supported to an extent </w:t>
        </w:r>
      </w:ins>
      <w:del w:id="75" w:author="zenrunner" w:date="2018-10-05T15:43:00Z">
        <w:r w:rsidR="00901050" w:rsidDel="00784C31">
          <w:delText xml:space="preserve">ort in </w:delText>
        </w:r>
      </w:del>
      <w:ins w:id="76" w:author="zenrunner" w:date="2018-10-05T15:43:00Z">
        <w:r w:rsidR="00784C31">
          <w:t xml:space="preserve">through </w:t>
        </w:r>
      </w:ins>
      <w:r w:rsidR="008D167B">
        <w:t xml:space="preserve">pollination </w:t>
      </w:r>
      <w:r w:rsidR="00901050">
        <w:t>network</w:t>
      </w:r>
      <w:ins w:id="77" w:author="zenrunner" w:date="2018-10-05T15:44:00Z">
        <w:r w:rsidR="00380CA9">
          <w:t xml:space="preserve"> studies</w:t>
        </w:r>
      </w:ins>
      <w:del w:id="78" w:author="zenrunner" w:date="2018-10-05T15:44:00Z">
        <w:r w:rsidR="00901050" w:rsidDel="00380CA9">
          <w:delText>s</w:delText>
        </w:r>
      </w:del>
      <w:r w:rsidR="00901050">
        <w:t xml:space="preserve"> </w:t>
      </w:r>
      <w:r w:rsidR="005A3F10">
        <w:fldChar w:fldCharType="begin"/>
      </w:r>
      <w:r w:rsidR="005A3F10">
        <w:instrText xml:space="preserve"> ADDIN EN.CITE &lt;EndNote&gt;&lt;Cite&gt;&lt;Author&gt;Chacoff&lt;/Author&gt;&lt;Year&gt;2012&lt;/Year&gt;&lt;RecNum&gt;238&lt;/RecNum&gt;&lt;DisplayText&gt;(Chacoff et al., 2012)&lt;/DisplayText&gt;&lt;record&gt;&lt;rec-number&gt;238&lt;/rec-number&gt;&lt;foreign-keys&gt;&lt;key app="EN" db-id="efxxxd2elfvxfde05eev9swq9zv0dswrxzp2"&gt;238&lt;/key&gt;&lt;/foreign-keys&gt;&lt;ref-type name="Journal Article"&gt;17&lt;/ref-type&gt;&lt;contributors&gt;&lt;authors&gt;&lt;author&gt;Chacoff, Natacha P&lt;/author&gt;&lt;author&gt;Vázquez, Diego P&lt;/author&gt;&lt;author&gt;Lomáscolo, Silvia B&lt;/author&gt;&lt;author&gt;Stevani, Erica L&lt;/author&gt;&lt;author&gt;Dorado, Jimena&lt;/author&gt;&lt;author&gt;Padrón, Benigno&lt;/author&gt;&lt;/authors&gt;&lt;/contributors&gt;&lt;titles&gt;&lt;title&gt;Evaluating sampling completeness in a desert plant–pollinator network&lt;/title&gt;&lt;secondary-title&gt;Journal of Animal Ecology&lt;/secondary-title&gt;&lt;/titles&gt;&lt;periodical&gt;&lt;full-title&gt;Journal of Animal Ecology&lt;/full-title&gt;&lt;/periodical&gt;&lt;pages&gt;190-200&lt;/pages&gt;&lt;volume&gt;81&lt;/volume&gt;&lt;number&gt;1&lt;/number&gt;&lt;dates&gt;&lt;year&gt;2012&lt;/year&gt;&lt;/dates&gt;&lt;isbn&gt;1365-2656&lt;/isbn&gt;&lt;urls&gt;&lt;/urls&gt;&lt;/record&gt;&lt;/Cite&gt;&lt;/EndNote&gt;</w:instrText>
      </w:r>
      <w:r w:rsidR="005A3F10">
        <w:fldChar w:fldCharType="separate"/>
      </w:r>
      <w:r w:rsidR="005A3F10">
        <w:rPr>
          <w:noProof/>
        </w:rPr>
        <w:t>(</w:t>
      </w:r>
      <w:hyperlink w:anchor="_ENREF_19" w:tooltip="Chacoff, 2012 #238" w:history="1">
        <w:r w:rsidR="005D434B">
          <w:rPr>
            <w:noProof/>
          </w:rPr>
          <w:t>Chacoff et al., 2012</w:t>
        </w:r>
      </w:hyperlink>
      <w:r w:rsidR="005A3F10">
        <w:rPr>
          <w:noProof/>
        </w:rPr>
        <w:t>)</w:t>
      </w:r>
      <w:r w:rsidR="005A3F10">
        <w:fldChar w:fldCharType="end"/>
      </w:r>
      <w:r w:rsidR="00901050">
        <w:t>.</w:t>
      </w:r>
      <w:r w:rsidR="00766A25">
        <w:t xml:space="preserve"> Overall, fe</w:t>
      </w:r>
      <w:r w:rsidR="00EF6005">
        <w:t xml:space="preserve">w one-to-one relationships </w:t>
      </w:r>
      <w:ins w:id="79" w:author="zenrunner" w:date="2018-10-05T15:44:00Z">
        <w:r w:rsidR="00484F8A">
          <w:t xml:space="preserve">(i.e. matching between a single species of pollinator with a single species of plant) </w:t>
        </w:r>
      </w:ins>
      <w:r w:rsidR="00EF6005">
        <w:t xml:space="preserve">have been found with solitary bees </w:t>
      </w:r>
      <w:r w:rsidR="00EF6005">
        <w:fldChar w:fldCharType="begin"/>
      </w:r>
      <w:r w:rsidR="00EF6005">
        <w:instrText xml:space="preserve"> ADDIN EN.CITE &lt;EndNote&gt;&lt;Cite&gt;&lt;Author&gt;Simpson&lt;/Author&gt;&lt;Year&gt;1987&lt;/Year&gt;&lt;RecNum&gt;237&lt;/RecNum&gt;&lt;DisplayText&gt;(Simpson and Neff, 1987)&lt;/DisplayText&gt;&lt;record&gt;&lt;rec-number&gt;237&lt;/rec-number&gt;&lt;foreign-keys&gt;&lt;key app="EN" db-id="efxxxd2elfvxfde05eev9swq9zv0dswrxzp2"&gt;237&lt;/key&gt;&lt;/foreign-keys&gt;&lt;ref-type name="Journal Article"&gt;17&lt;/ref-type&gt;&lt;contributors&gt;&lt;authors&gt;&lt;author&gt;Simpson, Beryl B&lt;/author&gt;&lt;author&gt;Neff, John L&lt;/author&gt;&lt;/authors&gt;&lt;/contributors&gt;&lt;titles&gt;&lt;title&gt;Pollination Ecology in the Southwest&lt;/title&gt;&lt;secondary-title&gt;Aliso: A Journal of Systematic and Evolutionary Botany&lt;/secondary-title&gt;&lt;/titles&gt;&lt;periodical&gt;&lt;full-title&gt;Aliso: A Journal of Systematic and Evolutionary Botany&lt;/full-title&gt;&lt;/periodical&gt;&lt;pages&gt;417-440&lt;/pages&gt;&lt;volume&gt;11&lt;/volume&gt;&lt;number&gt;4&lt;/number&gt;&lt;dates&gt;&lt;year&gt;1987&lt;/year&gt;&lt;/dates&gt;&lt;isbn&gt;0065-6275&lt;/isbn&gt;&lt;urls&gt;&lt;/urls&gt;&lt;/record&gt;&lt;/Cite&gt;&lt;/EndNote&gt;</w:instrText>
      </w:r>
      <w:r w:rsidR="00EF6005">
        <w:fldChar w:fldCharType="separate"/>
      </w:r>
      <w:r w:rsidR="00EF6005">
        <w:rPr>
          <w:noProof/>
        </w:rPr>
        <w:t>(</w:t>
      </w:r>
      <w:hyperlink w:anchor="_ENREF_79" w:tooltip="Simpson, 1987 #237" w:history="1">
        <w:r w:rsidR="005D434B">
          <w:rPr>
            <w:noProof/>
          </w:rPr>
          <w:t>Simpson and Neff, 1987</w:t>
        </w:r>
      </w:hyperlink>
      <w:r w:rsidR="00EF6005">
        <w:rPr>
          <w:noProof/>
        </w:rPr>
        <w:t>)</w:t>
      </w:r>
      <w:r w:rsidR="00EF6005">
        <w:fldChar w:fldCharType="end"/>
      </w:r>
      <w:ins w:id="80" w:author="zenrunner" w:date="2018-10-05T15:44:00Z">
        <w:r w:rsidR="00851D0E">
          <w:t xml:space="preserve">.  Other species of </w:t>
        </w:r>
      </w:ins>
      <w:del w:id="81" w:author="zenrunner" w:date="2018-10-05T15:44:00Z">
        <w:r w:rsidR="00EF6005" w:rsidDel="00851D0E">
          <w:delText xml:space="preserve">, and </w:delText>
        </w:r>
      </w:del>
      <w:r w:rsidR="00EF6005">
        <w:t>bees still</w:t>
      </w:r>
      <w:r w:rsidR="009D4B36">
        <w:t xml:space="preserve"> visit even </w:t>
      </w:r>
      <w:ins w:id="82" w:author="zenrunner" w:date="2018-10-05T15:44:00Z">
        <w:r w:rsidR="00851D0E">
          <w:t xml:space="preserve">a rare? </w:t>
        </w:r>
      </w:ins>
      <w:r w:rsidR="009D4B36">
        <w:t>s</w:t>
      </w:r>
      <w:r w:rsidR="00EF6005">
        <w:t xml:space="preserve">enita cactus </w:t>
      </w:r>
      <w:r w:rsidR="00EF6005">
        <w:fldChar w:fldCharType="begin"/>
      </w:r>
      <w:r w:rsidR="00EF6005">
        <w:instrText xml:space="preserve"> ADDIN EN.CITE &lt;EndNote&gt;&lt;Cite&gt;&lt;Author&gt;Holland&lt;/Author&gt;&lt;Year&gt;2002&lt;/Year&gt;&lt;RecNum&gt;33&lt;/RecNum&gt;&lt;DisplayText&gt;(Holland and Fleming, 2002)&lt;/DisplayText&gt;&lt;record&gt;&lt;rec-number&gt;33&lt;/rec-number&gt;&lt;foreign-keys&gt;&lt;key app="EN" db-id="efxxxd2elfvxfde05eev9swq9zv0dswrxzp2"&gt;33&lt;/key&gt;&lt;/foreign-keys&gt;&lt;ref-type name="Journal Article"&gt;17&lt;/ref-type&gt;&lt;contributors&gt;&lt;authors&gt;&lt;author&gt;Holland, Nathaniel J&lt;/author&gt;&lt;author&gt;Fleming, Theodore H&lt;/author&gt;&lt;/authors&gt;&lt;/contributors&gt;&lt;titles&gt;&lt;title&gt;Co-pollinators and specialization in the pollinating seed-consumer mutualism between senita cacti and senita moths&lt;/title&gt;&lt;secondary-title&gt;Oecologia&lt;/secondary-title&gt;&lt;/titles&gt;&lt;periodical&gt;&lt;full-title&gt;Oecologia&lt;/full-title&gt;&lt;/periodical&gt;&lt;pages&gt;534-540&lt;/pages&gt;&lt;volume&gt;133&lt;/volume&gt;&lt;number&gt;4&lt;/number&gt;&lt;dates&gt;&lt;year&gt;2002&lt;/year&gt;&lt;/dates&gt;&lt;isbn&gt;0029-8549&lt;/isbn&gt;&lt;urls&gt;&lt;/urls&gt;&lt;/record&gt;&lt;/Cite&gt;&lt;/EndNote&gt;</w:instrText>
      </w:r>
      <w:r w:rsidR="00EF6005">
        <w:fldChar w:fldCharType="separate"/>
      </w:r>
      <w:r w:rsidR="00EF6005">
        <w:rPr>
          <w:noProof/>
        </w:rPr>
        <w:t>(</w:t>
      </w:r>
      <w:hyperlink w:anchor="_ENREF_37" w:tooltip="Holland, 2002 #33" w:history="1">
        <w:r w:rsidR="005D434B">
          <w:rPr>
            <w:noProof/>
          </w:rPr>
          <w:t>Holland and Fleming, 2002</w:t>
        </w:r>
      </w:hyperlink>
      <w:r w:rsidR="00EF6005">
        <w:rPr>
          <w:noProof/>
        </w:rPr>
        <w:t>)</w:t>
      </w:r>
      <w:r w:rsidR="00EF6005">
        <w:fldChar w:fldCharType="end"/>
      </w:r>
      <w:r w:rsidR="00F265F4">
        <w:t>.</w:t>
      </w:r>
      <w:r w:rsidR="00CA7FC6">
        <w:t xml:space="preserve"> </w:t>
      </w:r>
      <w:r w:rsidR="00781ABE">
        <w:t>D</w:t>
      </w:r>
      <w:r w:rsidR="00923743">
        <w:t>espite the</w:t>
      </w:r>
      <w:r w:rsidR="007630B0">
        <w:t xml:space="preserve"> high number </w:t>
      </w:r>
      <w:r w:rsidR="007630B0">
        <w:lastRenderedPageBreak/>
        <w:t xml:space="preserve">of </w:t>
      </w:r>
      <w:r w:rsidR="00E22311">
        <w:t>specialist pollinators</w:t>
      </w:r>
      <w:r w:rsidR="007630B0">
        <w:t xml:space="preserve"> </w:t>
      </w:r>
      <w:r w:rsidR="008D167B">
        <w:t>present</w:t>
      </w:r>
      <w:r w:rsidR="004A23B3">
        <w:t xml:space="preserve"> in the Mojave,</w:t>
      </w:r>
      <w:r w:rsidR="008D167B">
        <w:t xml:space="preserve"> most </w:t>
      </w:r>
      <w:r w:rsidR="003F074A">
        <w:t xml:space="preserve">plant </w:t>
      </w:r>
      <w:r w:rsidR="007630B0">
        <w:t>species</w:t>
      </w:r>
      <w:r w:rsidR="001002EB">
        <w:t xml:space="preserve"> nonethe</w:t>
      </w:r>
      <w:r w:rsidR="009D4B36">
        <w:t xml:space="preserve">less interact through </w:t>
      </w:r>
      <w:r w:rsidR="001002EB">
        <w:t>pollinators</w:t>
      </w:r>
      <w:r w:rsidR="007630B0">
        <w:t xml:space="preserve">. </w:t>
      </w:r>
      <w:ins w:id="83" w:author="zenrunner" w:date="2018-10-05T15:44:00Z">
        <w:r w:rsidR="00B47CAA">
          <w:t xml:space="preserve">Soo…? Implication </w:t>
        </w:r>
      </w:ins>
      <w:ins w:id="84" w:author="zenrunner" w:date="2018-10-05T15:45:00Z">
        <w:r w:rsidR="00B47CAA">
          <w:t>–</w:t>
        </w:r>
      </w:ins>
      <w:ins w:id="85" w:author="zenrunner" w:date="2018-10-05T15:44:00Z">
        <w:r w:rsidR="00B47CAA">
          <w:t xml:space="preserve"> close </w:t>
        </w:r>
      </w:ins>
      <w:ins w:id="86" w:author="zenrunner" w:date="2018-10-05T15:45:00Z">
        <w:r w:rsidR="00B47CAA">
          <w:t>the loop here – confused – is specialization important or not and does or does not matter to the topic at hand?</w:t>
        </w:r>
      </w:ins>
    </w:p>
    <w:p w14:paraId="6FFE91CD" w14:textId="77777777" w:rsidR="000327C0" w:rsidRPr="000327C0" w:rsidRDefault="000327C0" w:rsidP="00D36947">
      <w:pPr>
        <w:spacing w:after="0" w:line="360" w:lineRule="auto"/>
      </w:pPr>
    </w:p>
    <w:p w14:paraId="36A09DEA" w14:textId="438A6AE9" w:rsidR="00E16159" w:rsidRDefault="00D724B4" w:rsidP="00D36947">
      <w:pPr>
        <w:spacing w:line="360" w:lineRule="auto"/>
      </w:pPr>
      <w:r w:rsidRPr="002917E9">
        <w:t xml:space="preserve">The purpose here was </w:t>
      </w:r>
      <w:r w:rsidR="008D6131" w:rsidRPr="002917E9">
        <w:t xml:space="preserve">to examine </w:t>
      </w:r>
      <w:r w:rsidR="00B507BE" w:rsidRPr="002917E9">
        <w:t xml:space="preserve">both </w:t>
      </w:r>
      <w:r w:rsidR="008D6131" w:rsidRPr="002917E9">
        <w:t>t</w:t>
      </w:r>
      <w:r w:rsidR="00510EFE" w:rsidRPr="002917E9">
        <w:t xml:space="preserve">he </w:t>
      </w:r>
      <w:r w:rsidR="00B507BE" w:rsidRPr="002917E9">
        <w:t xml:space="preserve">direct and indirect effects </w:t>
      </w:r>
      <w:r w:rsidR="00643D97" w:rsidRPr="002917E9">
        <w:t xml:space="preserve">of </w:t>
      </w:r>
      <w:r w:rsidR="00643D97" w:rsidRPr="002917E9">
        <w:rPr>
          <w:i/>
        </w:rPr>
        <w:t>Larrea tridentata</w:t>
      </w:r>
      <w:r w:rsidR="00643D97" w:rsidRPr="002917E9">
        <w:t xml:space="preserve"> on the pollination </w:t>
      </w:r>
      <w:ins w:id="87" w:author="zenrunner" w:date="2018-10-05T15:45:00Z">
        <w:r w:rsidR="00125F76">
          <w:t xml:space="preserve">(or do you mean general success – ie because you talk about facilitation of vegetative stages too so that is not pollination) </w:t>
        </w:r>
      </w:ins>
      <w:r w:rsidR="001C2DFE" w:rsidRPr="002917E9">
        <w:t>of its annual understory.</w:t>
      </w:r>
      <w:r w:rsidR="001C2DFE">
        <w:t xml:space="preserve"> </w:t>
      </w:r>
      <w:ins w:id="88" w:author="zenrunner" w:date="2018-10-05T15:46:00Z">
        <w:r w:rsidR="00135016">
          <w:t xml:space="preserve">Single species of plants that </w:t>
        </w:r>
        <w:r w:rsidR="00535D0F">
          <w:t xml:space="preserve">are sensitive </w:t>
        </w:r>
        <w:r w:rsidR="00135016">
          <w:t>to environmental vari</w:t>
        </w:r>
        <w:r w:rsidR="00535D0F">
          <w:t xml:space="preserve">ation are called </w:t>
        </w:r>
      </w:ins>
      <w:del w:id="89" w:author="zenrunner" w:date="2018-10-05T15:46:00Z">
        <w:r w:rsidR="001C2DFE" w:rsidDel="00535D0F">
          <w:delText xml:space="preserve">Phytometers </w:delText>
        </w:r>
      </w:del>
      <w:ins w:id="90" w:author="zenrunner" w:date="2018-10-05T15:46:00Z">
        <w:r w:rsidR="00535D0F">
          <w:t xml:space="preserve">phytometers in plant science </w:t>
        </w:r>
      </w:ins>
      <w:del w:id="91" w:author="zenrunner" w:date="2018-10-05T15:46:00Z">
        <w:r w:rsidR="001C2DFE" w:rsidDel="00535D0F">
          <w:delText xml:space="preserve">are individual plants used in a controlled way as environmental indicators </w:delText>
        </w:r>
      </w:del>
      <w:r w:rsidR="001C2DFE">
        <w:fldChar w:fldCharType="begin"/>
      </w:r>
      <w:r w:rsidR="001C2DFE">
        <w:instrText xml:space="preserve"> ADDIN EN.CITE &lt;EndNote&gt;&lt;Cite&gt;&lt;Author&gt;Clements&lt;/Author&gt;&lt;Year&gt;1924&lt;/Year&gt;&lt;RecNum&gt;4&lt;/RecNum&gt;&lt;DisplayText&gt;(Clements and Goldsmith, 1924)&lt;/DisplayText&gt;&lt;record&gt;&lt;rec-number&gt;4&lt;/rec-number&gt;&lt;foreign-keys&gt;&lt;key app="EN" db-id="efxxxd2elfvxfde05eev9swq9zv0dswrxzp2"&gt;4&lt;/key&gt;&lt;/foreign-keys&gt;&lt;ref-type name="Journal Article"&gt;17&lt;/ref-type&gt;&lt;contributors&gt;&lt;authors&gt;&lt;author&gt;Clements, Frederic Edward&lt;/author&gt;&lt;author&gt;Goldsmith, Glenn Warren&lt;/author&gt;&lt;/authors&gt;&lt;/contributors&gt;&lt;titles&gt;&lt;title&gt;phytometer method in ecology&lt;/title&gt;&lt;/titles&gt;&lt;dates&gt;&lt;year&gt;1924&lt;/year&gt;&lt;/dates&gt;&lt;urls&gt;&lt;/urls&gt;&lt;/record&gt;&lt;/Cite&gt;&lt;/EndNote&gt;</w:instrText>
      </w:r>
      <w:r w:rsidR="001C2DFE">
        <w:fldChar w:fldCharType="separate"/>
      </w:r>
      <w:r w:rsidR="001C2DFE">
        <w:rPr>
          <w:noProof/>
        </w:rPr>
        <w:t>(</w:t>
      </w:r>
      <w:hyperlink w:anchor="_ENREF_21" w:tooltip="Clements, 1924 #4" w:history="1">
        <w:r w:rsidR="005D434B">
          <w:rPr>
            <w:noProof/>
          </w:rPr>
          <w:t>Clements and Goldsmith, 1924</w:t>
        </w:r>
      </w:hyperlink>
      <w:r w:rsidR="001C2DFE">
        <w:rPr>
          <w:noProof/>
        </w:rPr>
        <w:t>)</w:t>
      </w:r>
      <w:r w:rsidR="001C2DFE">
        <w:fldChar w:fldCharType="end"/>
      </w:r>
      <w:ins w:id="92" w:author="zenrunner" w:date="2018-10-05T15:46:00Z">
        <w:r w:rsidR="00DB797F">
          <w:t xml:space="preserve"> and have been recommended as a tool to study the relative importance versus intensity of plant</w:t>
        </w:r>
      </w:ins>
      <w:ins w:id="93" w:author="zenrunner" w:date="2018-10-05T15:47:00Z">
        <w:r w:rsidR="00DB797F">
          <w:t>-plant inte</w:t>
        </w:r>
        <w:r w:rsidR="009E742F">
          <w:t>r</w:t>
        </w:r>
        <w:r w:rsidR="00DB797F">
          <w:t>actions as well (Brooker et al paper)</w:t>
        </w:r>
        <w:r w:rsidR="009E742F">
          <w:t xml:space="preserve"> – and this makes me think – Can we calculate the importance measure that he proposed in addition to intensity?</w:t>
        </w:r>
      </w:ins>
      <w:r w:rsidR="001C2DFE">
        <w:t xml:space="preserve">. We used the </w:t>
      </w:r>
      <w:r w:rsidR="00510EFE">
        <w:t xml:space="preserve">commonly co-occurring annual </w:t>
      </w:r>
      <w:r w:rsidR="00510EFE" w:rsidRPr="0034237C">
        <w:rPr>
          <w:i/>
        </w:rPr>
        <w:t>Malacothrix glabrata</w:t>
      </w:r>
      <w:r w:rsidR="001C2DFE">
        <w:rPr>
          <w:i/>
        </w:rPr>
        <w:t xml:space="preserve"> </w:t>
      </w:r>
      <w:r w:rsidR="001C2DFE">
        <w:t xml:space="preserve">as </w:t>
      </w:r>
      <w:ins w:id="94" w:author="zenrunner" w:date="2018-10-05T15:47:00Z">
        <w:r w:rsidR="004A31E0">
          <w:t xml:space="preserve">a </w:t>
        </w:r>
      </w:ins>
      <w:r w:rsidR="001C2DFE">
        <w:t xml:space="preserve">phytometer to measure </w:t>
      </w:r>
      <w:ins w:id="95" w:author="zenrunner" w:date="2018-10-05T15:48:00Z">
        <w:r w:rsidR="004A31E0">
          <w:t xml:space="preserve">variation in </w:t>
        </w:r>
      </w:ins>
      <w:r w:rsidR="001C2DFE">
        <w:t>pollination services</w:t>
      </w:r>
      <w:ins w:id="96" w:author="zenrunner" w:date="2018-10-05T15:48:00Z">
        <w:r w:rsidR="004A31E0">
          <w:t xml:space="preserve"> by environmental context</w:t>
        </w:r>
      </w:ins>
      <w:r w:rsidR="001C2DFE">
        <w:rPr>
          <w:i/>
        </w:rPr>
        <w:t>.</w:t>
      </w:r>
      <w:r w:rsidR="001C2DFE">
        <w:t xml:space="preserve"> T</w:t>
      </w:r>
      <w:r w:rsidR="003A5047">
        <w:t>hese species</w:t>
      </w:r>
      <w:r w:rsidR="004B603E">
        <w:t xml:space="preserve"> </w:t>
      </w:r>
      <w:r w:rsidR="00B55CE3">
        <w:t>co-flower</w:t>
      </w:r>
      <w:r w:rsidR="0056306C">
        <w:t xml:space="preserve"> at beginning and ends of their </w:t>
      </w:r>
      <w:r w:rsidR="00B55CE3">
        <w:t>bloom period</w:t>
      </w:r>
      <w:r w:rsidR="00F841E6">
        <w:t xml:space="preserve"> </w:t>
      </w:r>
      <w:r w:rsidR="00F841E6">
        <w:fldChar w:fldCharType="begin"/>
      </w:r>
      <w:r w:rsidR="00F841E6">
        <w:instrText xml:space="preserve"> ADDIN EN.CITE &lt;EndNote&gt;&lt;Cite&gt;&lt;Author&gt;Jennings&lt;/Author&gt;&lt;Year&gt;2001&lt;/Year&gt;&lt;RecNum&gt;5&lt;/RecNum&gt;&lt;DisplayText&gt;(Jennings, 2001)&lt;/DisplayText&gt;&lt;record&gt;&lt;rec-number&gt;5&lt;/rec-number&gt;&lt;foreign-keys&gt;&lt;key app="EN" db-id="efxxxd2elfvxfde05eev9swq9zv0dswrxzp2"&gt;5&lt;/key&gt;&lt;/foreign-keys&gt;&lt;ref-type name="Journal Article"&gt;17&lt;/ref-type&gt;&lt;contributors&gt;&lt;authors&gt;&lt;author&gt;Jennings, W Bryan&lt;/author&gt;&lt;/authors&gt;&lt;/contributors&gt;&lt;titles&gt;&lt;title&gt;Comparative flowering phenology of plants in the western Mojave Desert&lt;/title&gt;&lt;secondary-title&gt;Madroño&lt;/secondary-title&gt;&lt;/titles&gt;&lt;periodical&gt;&lt;full-title&gt;Madroño&lt;/full-title&gt;&lt;/periodical&gt;&lt;pages&gt;162-171&lt;/pages&gt;&lt;dates&gt;&lt;year&gt;2001&lt;/year&gt;&lt;/dates&gt;&lt;isbn&gt;0024-9637&lt;/isbn&gt;&lt;urls&gt;&lt;/urls&gt;&lt;/record&gt;&lt;/Cite&gt;&lt;/EndNote&gt;</w:instrText>
      </w:r>
      <w:r w:rsidR="00F841E6">
        <w:fldChar w:fldCharType="separate"/>
      </w:r>
      <w:r w:rsidR="00F841E6">
        <w:rPr>
          <w:noProof/>
        </w:rPr>
        <w:t>(</w:t>
      </w:r>
      <w:hyperlink w:anchor="_ENREF_42" w:tooltip="Jennings, 2001 #5" w:history="1">
        <w:r w:rsidR="005D434B">
          <w:rPr>
            <w:noProof/>
          </w:rPr>
          <w:t>Jennings, 2001</w:t>
        </w:r>
      </w:hyperlink>
      <w:r w:rsidR="00F841E6">
        <w:rPr>
          <w:noProof/>
        </w:rPr>
        <w:t>)</w:t>
      </w:r>
      <w:r w:rsidR="00F841E6">
        <w:fldChar w:fldCharType="end"/>
      </w:r>
      <w:r w:rsidR="00643D97">
        <w:t xml:space="preserve">, </w:t>
      </w:r>
      <w:ins w:id="97" w:author="zenrunner" w:date="2018-10-05T15:48:00Z">
        <w:r w:rsidR="003100E1">
          <w:t xml:space="preserve">and </w:t>
        </w:r>
      </w:ins>
      <w:del w:id="98" w:author="zenrunner" w:date="2018-10-05T15:48:00Z">
        <w:r w:rsidR="00F37FFD" w:rsidDel="003100E1">
          <w:delText xml:space="preserve">therefore </w:delText>
        </w:r>
      </w:del>
      <w:r w:rsidR="00F37FFD">
        <w:t xml:space="preserve">it is </w:t>
      </w:r>
      <w:ins w:id="99" w:author="zenrunner" w:date="2018-10-05T15:48:00Z">
        <w:r w:rsidR="003100E1">
          <w:t xml:space="preserve">thus </w:t>
        </w:r>
      </w:ins>
      <w:r w:rsidR="00F37FFD">
        <w:t>a</w:t>
      </w:r>
      <w:r w:rsidR="00B55CE3">
        <w:t xml:space="preserve"> relevant</w:t>
      </w:r>
      <w:r w:rsidR="0056306C">
        <w:t xml:space="preserve"> </w:t>
      </w:r>
      <w:del w:id="100" w:author="zenrunner" w:date="2018-10-05T15:48:00Z">
        <w:r w:rsidR="0056306C" w:rsidDel="009506B4">
          <w:delText xml:space="preserve">system </w:delText>
        </w:r>
      </w:del>
      <w:ins w:id="101" w:author="zenrunner" w:date="2018-10-05T15:48:00Z">
        <w:r w:rsidR="009506B4">
          <w:t xml:space="preserve">species </w:t>
        </w:r>
      </w:ins>
      <w:r w:rsidR="00B55CE3">
        <w:t xml:space="preserve">to </w:t>
      </w:r>
      <w:del w:id="102" w:author="zenrunner" w:date="2018-10-05T15:48:00Z">
        <w:r w:rsidR="00B55CE3" w:rsidDel="006870A2">
          <w:delText>model</w:delText>
        </w:r>
        <w:r w:rsidR="0056306C" w:rsidDel="006870A2">
          <w:delText xml:space="preserve"> </w:delText>
        </w:r>
      </w:del>
      <w:ins w:id="103" w:author="zenrunner" w:date="2018-10-05T15:48:00Z">
        <w:r w:rsidR="006870A2">
          <w:t xml:space="preserve">examine </w:t>
        </w:r>
      </w:ins>
      <w:r w:rsidR="0056306C">
        <w:t xml:space="preserve">changes in </w:t>
      </w:r>
      <w:ins w:id="104" w:author="zenrunner" w:date="2018-10-05T15:48:00Z">
        <w:r w:rsidR="00F854F0">
          <w:t xml:space="preserve">net </w:t>
        </w:r>
      </w:ins>
      <w:r w:rsidR="0056306C">
        <w:t xml:space="preserve">interactions </w:t>
      </w:r>
      <w:r w:rsidR="00766A25">
        <w:t>within</w:t>
      </w:r>
      <w:r w:rsidR="004B603E">
        <w:t xml:space="preserve"> a </w:t>
      </w:r>
      <w:ins w:id="105" w:author="zenrunner" w:date="2018-10-05T15:48:00Z">
        <w:r w:rsidR="00BB129C">
          <w:t xml:space="preserve">growing </w:t>
        </w:r>
      </w:ins>
      <w:r w:rsidR="004B603E">
        <w:t>season</w:t>
      </w:r>
      <w:r w:rsidR="0056306C">
        <w:t xml:space="preserve">. </w:t>
      </w:r>
      <w:r w:rsidR="00074051">
        <w:t xml:space="preserve">We hypothesize that desert shrubs </w:t>
      </w:r>
      <w:del w:id="106" w:author="zenrunner" w:date="2018-10-05T15:49:00Z">
        <w:r w:rsidR="00074051" w:rsidDel="00B716CA">
          <w:delText xml:space="preserve">that function through some mechanistic pathways as benefactors </w:delText>
        </w:r>
      </w:del>
      <w:r w:rsidR="00074051">
        <w:t xml:space="preserve">can </w:t>
      </w:r>
      <w:del w:id="107" w:author="zenrunner" w:date="2018-10-05T15:49:00Z">
        <w:r w:rsidR="00074051" w:rsidDel="00B716CA">
          <w:delText xml:space="preserve">also </w:delText>
        </w:r>
      </w:del>
      <w:r w:rsidR="00074051">
        <w:t xml:space="preserve">positively </w:t>
      </w:r>
      <w:r w:rsidR="00074051" w:rsidRPr="00F02A54">
        <w:t>and negatively i</w:t>
      </w:r>
      <w:ins w:id="108" w:author="zenrunner" w:date="2018-10-05T15:49:00Z">
        <w:r w:rsidR="00A548C6">
          <w:t xml:space="preserve">nfluence </w:t>
        </w:r>
      </w:ins>
      <w:del w:id="109" w:author="zenrunner" w:date="2018-10-05T15:49:00Z">
        <w:r w:rsidR="00074051" w:rsidRPr="00F02A54" w:rsidDel="00A548C6">
          <w:delText xml:space="preserve">mpact </w:delText>
        </w:r>
      </w:del>
      <w:r w:rsidR="00074051" w:rsidRPr="00F02A54">
        <w:t>the net outcome of pollination for associ</w:t>
      </w:r>
      <w:r w:rsidR="00322747" w:rsidRPr="00F02A54">
        <w:t>ated annual plants through</w:t>
      </w:r>
      <w:r w:rsidR="00074051" w:rsidRPr="00F02A54">
        <w:t xml:space="preserve"> effects of large floral offering and extent of co-blooming with the community</w:t>
      </w:r>
      <w:ins w:id="110" w:author="zenrunner" w:date="2018-10-05T15:49:00Z">
        <w:r w:rsidR="00534EED">
          <w:t xml:space="preserve"> in addition to directly facilitating vegetative performance measures at earlier life stages?</w:t>
        </w:r>
      </w:ins>
      <w:r w:rsidR="00074051" w:rsidRPr="00F02A54">
        <w:t>.</w:t>
      </w:r>
      <w:r w:rsidR="00084FCD">
        <w:t xml:space="preserve"> </w:t>
      </w:r>
      <w:del w:id="111" w:author="zenrunner" w:date="2018-10-05T15:49:00Z">
        <w:r w:rsidR="00084FCD" w:rsidDel="00BE2F42">
          <w:delText>We have four</w:delText>
        </w:r>
      </w:del>
      <w:ins w:id="112" w:author="zenrunner" w:date="2018-10-05T15:49:00Z">
        <w:r w:rsidR="00BE2F42">
          <w:t>The following four</w:t>
        </w:r>
      </w:ins>
      <w:r w:rsidR="00074051">
        <w:t xml:space="preserve"> predictions</w:t>
      </w:r>
      <w:ins w:id="113" w:author="zenrunner" w:date="2018-10-05T15:50:00Z">
        <w:r w:rsidR="00BE2F42">
          <w:t xml:space="preserve"> were tested</w:t>
        </w:r>
      </w:ins>
      <w:r w:rsidR="00074051">
        <w:t xml:space="preserve">: 1) </w:t>
      </w:r>
      <w:ins w:id="114" w:author="zenrunner" w:date="2018-10-05T15:50:00Z">
        <w:r w:rsidR="00B24DAE">
          <w:t>v</w:t>
        </w:r>
      </w:ins>
      <w:del w:id="115" w:author="zenrunner" w:date="2018-10-05T15:50:00Z">
        <w:r w:rsidR="00074051" w:rsidDel="00B24DAE">
          <w:delText>V</w:delText>
        </w:r>
      </w:del>
      <w:r w:rsidR="00074051">
        <w:t xml:space="preserve">isitation rates to an </w:t>
      </w:r>
      <w:del w:id="116" w:author="zenrunner" w:date="2018-10-05T15:50:00Z">
        <w:r w:rsidR="00074051" w:rsidDel="00B24DAE">
          <w:delText xml:space="preserve">associated </w:delText>
        </w:r>
      </w:del>
      <w:r w:rsidR="00074051">
        <w:t xml:space="preserve">annual phytometer species </w:t>
      </w:r>
      <w:del w:id="117" w:author="zenrunner" w:date="2018-10-05T15:50:00Z">
        <w:r w:rsidR="00074051" w:rsidDel="00B24DAE">
          <w:delText xml:space="preserve">tested </w:delText>
        </w:r>
      </w:del>
      <w:r w:rsidR="00074051">
        <w:t xml:space="preserve">differ under a shrub canopy relative to </w:t>
      </w:r>
      <w:ins w:id="118" w:author="zenrunner" w:date="2018-10-05T15:50:00Z">
        <w:r w:rsidR="00B24DAE">
          <w:t xml:space="preserve">paired </w:t>
        </w:r>
      </w:ins>
      <w:r w:rsidR="00074051">
        <w:t>open microsites</w:t>
      </w:r>
      <w:ins w:id="119" w:author="zenrunner" w:date="2018-10-05T15:50:00Z">
        <w:r w:rsidR="00B24DAE">
          <w:t xml:space="preserve">; </w:t>
        </w:r>
      </w:ins>
      <w:del w:id="120" w:author="zenrunner" w:date="2018-10-05T15:50:00Z">
        <w:r w:rsidR="00074051" w:rsidDel="00B24DAE">
          <w:delText xml:space="preserve">. </w:delText>
        </w:r>
      </w:del>
      <w:r w:rsidR="00074051">
        <w:t xml:space="preserve">2) </w:t>
      </w:r>
      <w:ins w:id="121" w:author="zenrunner" w:date="2018-10-05T15:50:00Z">
        <w:r w:rsidR="001E3EBF">
          <w:t>p</w:t>
        </w:r>
      </w:ins>
      <w:del w:id="122" w:author="zenrunner" w:date="2018-10-05T15:50:00Z">
        <w:r w:rsidR="00F02A54" w:rsidDel="001E3EBF">
          <w:delText>P</w:delText>
        </w:r>
      </w:del>
      <w:r w:rsidR="00F02A54">
        <w:t xml:space="preserve">henological stage of the shrub </w:t>
      </w:r>
      <w:del w:id="123" w:author="zenrunner" w:date="2018-10-05T15:50:00Z">
        <w:r w:rsidR="00F02A54" w:rsidDel="001E3EBF">
          <w:delText>determines whether</w:delText>
        </w:r>
      </w:del>
      <w:ins w:id="124" w:author="zenrunner" w:date="2018-10-05T15:50:00Z">
        <w:r w:rsidR="001E3EBF">
          <w:t>influences</w:t>
        </w:r>
      </w:ins>
      <w:r w:rsidR="00F02A54">
        <w:t xml:space="preserve"> the net pollination rates to the </w:t>
      </w:r>
      <w:del w:id="125" w:author="zenrunner" w:date="2018-10-05T15:50:00Z">
        <w:r w:rsidR="00F02A54" w:rsidDel="007D6BC7">
          <w:delText>annual species are negative (non-co-blooming) or positive (co-blooming)</w:delText>
        </w:r>
      </w:del>
      <w:ins w:id="126" w:author="zenrunner" w:date="2018-10-05T15:50:00Z">
        <w:r w:rsidR="007D6BC7">
          <w:t xml:space="preserve">phytometer species; </w:t>
        </w:r>
      </w:ins>
      <w:del w:id="127" w:author="zenrunner" w:date="2018-10-05T15:51:00Z">
        <w:r w:rsidR="00F02A54" w:rsidDel="007D6BC7">
          <w:delText xml:space="preserve">. </w:delText>
        </w:r>
      </w:del>
      <w:r w:rsidR="00074051">
        <w:t xml:space="preserve">3) </w:t>
      </w:r>
      <w:ins w:id="128" w:author="zenrunner" w:date="2018-10-05T15:51:00Z">
        <w:r w:rsidR="007D6BC7">
          <w:t>the</w:t>
        </w:r>
      </w:ins>
      <w:del w:id="129" w:author="zenrunner" w:date="2018-10-05T15:51:00Z">
        <w:r w:rsidR="00074051" w:rsidDel="007D6BC7">
          <w:delText>The shrub species tested can simultaneously have positive effects on an annual plant community through increase</w:delText>
        </w:r>
        <w:r w:rsidR="00F02A54" w:rsidDel="007D6BC7">
          <w:delText>s</w:delText>
        </w:r>
        <w:r w:rsidR="00074051" w:rsidDel="007D6BC7">
          <w:delText xml:space="preserve"> in</w:delText>
        </w:r>
      </w:del>
      <w:r w:rsidR="00074051">
        <w:t xml:space="preserve"> relative abundances </w:t>
      </w:r>
      <w:ins w:id="130" w:author="zenrunner" w:date="2018-10-05T15:51:00Z">
        <w:r w:rsidR="007D6BC7">
          <w:t xml:space="preserve">of the associated plant community with shrubs and measures of </w:t>
        </w:r>
      </w:ins>
      <w:del w:id="131" w:author="zenrunner" w:date="2018-10-05T15:51:00Z">
        <w:r w:rsidR="00074051" w:rsidDel="007D6BC7">
          <w:delText xml:space="preserve">whilst </w:delText>
        </w:r>
        <w:r w:rsidR="00BE30E6" w:rsidDel="007D6BC7">
          <w:delText>having different</w:delText>
        </w:r>
        <w:r w:rsidR="00074051" w:rsidDel="007D6BC7">
          <w:delText xml:space="preserve"> </w:delText>
        </w:r>
      </w:del>
      <w:r w:rsidR="00074051">
        <w:t xml:space="preserve">pollination </w:t>
      </w:r>
      <w:ins w:id="132" w:author="zenrunner" w:date="2018-10-05T15:51:00Z">
        <w:r w:rsidR="007D6BC7">
          <w:t>success do not necessarily respond similarly</w:t>
        </w:r>
      </w:ins>
      <w:del w:id="133" w:author="zenrunner" w:date="2018-10-05T15:51:00Z">
        <w:r w:rsidR="00074051" w:rsidDel="007D6BC7">
          <w:delText>effects</w:delText>
        </w:r>
      </w:del>
      <w:r w:rsidR="00074051">
        <w:t xml:space="preserve">. </w:t>
      </w:r>
      <w:ins w:id="134" w:author="zenrunner" w:date="2018-10-05T15:51:00Z">
        <w:r w:rsidR="00A62B67">
          <w:t xml:space="preserve">Could </w:t>
        </w:r>
      </w:ins>
      <w:ins w:id="135" w:author="zenrunner" w:date="2018-10-05T15:52:00Z">
        <w:r w:rsidR="00A62B67">
          <w:t xml:space="preserve">be revised even a bit more… </w:t>
        </w:r>
      </w:ins>
      <w:r w:rsidR="007862B9">
        <w:t>Understanding interactions for pollination at a community level is critical for understanding potential impacts of any decline</w:t>
      </w:r>
      <w:r w:rsidR="00BE3702">
        <w:t xml:space="preserve"> in pollinator populations</w:t>
      </w:r>
      <w:r w:rsidR="007862B9">
        <w:t>.</w:t>
      </w:r>
      <w:r w:rsidR="00BE3702">
        <w:t xml:space="preserve"> If shrubs facilitate their understory annuals, they </w:t>
      </w:r>
      <w:r w:rsidR="00507143">
        <w:t>can</w:t>
      </w:r>
      <w:r w:rsidR="00BE3702">
        <w:t xml:space="preserve"> buffer pollinator decline</w:t>
      </w:r>
      <w:r w:rsidR="00850012">
        <w:t>s</w:t>
      </w:r>
      <w:ins w:id="136" w:author="zenrunner" w:date="2018-10-05T15:52:00Z">
        <w:r w:rsidR="007C16FF">
          <w:t>,</w:t>
        </w:r>
      </w:ins>
      <w:r w:rsidR="00850012">
        <w:t xml:space="preserve"> but </w:t>
      </w:r>
      <w:r w:rsidR="00BE3702">
        <w:t xml:space="preserve">if </w:t>
      </w:r>
      <w:r w:rsidR="00850012">
        <w:t>shrub</w:t>
      </w:r>
      <w:ins w:id="137" w:author="zenrunner" w:date="2018-10-05T15:52:00Z">
        <w:r w:rsidR="007C16FF">
          <w:t>s</w:t>
        </w:r>
      </w:ins>
      <w:r w:rsidR="00850012">
        <w:t xml:space="preserve"> typically interfere with pollination for annuals</w:t>
      </w:r>
      <w:r w:rsidR="00BE3702">
        <w:t xml:space="preserve">, </w:t>
      </w:r>
      <w:r w:rsidR="00850012">
        <w:t>the sensitivity to change for the community increases</w:t>
      </w:r>
      <w:r w:rsidR="00BE3702">
        <w:t>.</w:t>
      </w:r>
      <w:ins w:id="138" w:author="zenrunner" w:date="2018-10-05T15:52:00Z">
        <w:r w:rsidR="007C16FF">
          <w:t xml:space="preserve"> –</w:t>
        </w:r>
        <w:r w:rsidR="00A06AA6">
          <w:t xml:space="preserve"> h</w:t>
        </w:r>
        <w:r w:rsidR="007C16FF">
          <w:t>mmm not bad.</w:t>
        </w:r>
      </w:ins>
      <w:del w:id="139" w:author="zenrunner" w:date="2018-10-05T15:52:00Z">
        <w:r w:rsidR="00BE3702" w:rsidDel="007C16FF">
          <w:delText xml:space="preserve"> </w:delText>
        </w:r>
        <w:r w:rsidR="00E16159" w:rsidDel="007C16FF">
          <w:delText xml:space="preserve"> </w:delText>
        </w:r>
      </w:del>
    </w:p>
    <w:p w14:paraId="70AAFAA7" w14:textId="6808D472" w:rsidR="002F7980" w:rsidRDefault="00CE2719" w:rsidP="00D36947">
      <w:pPr>
        <w:spacing w:line="360" w:lineRule="auto"/>
        <w:rPr>
          <w:b/>
        </w:rPr>
      </w:pPr>
      <w:r w:rsidRPr="0007112A">
        <w:rPr>
          <w:b/>
        </w:rPr>
        <w:t>Methods</w:t>
      </w:r>
    </w:p>
    <w:p w14:paraId="6A5EC0E4" w14:textId="77777777" w:rsidR="00CE0A81" w:rsidRPr="00CE0A81" w:rsidRDefault="00CE0A81" w:rsidP="00D36947">
      <w:pPr>
        <w:spacing w:line="360" w:lineRule="auto"/>
        <w:rPr>
          <w:u w:val="single"/>
        </w:rPr>
      </w:pPr>
      <w:r w:rsidRPr="00CE0A81">
        <w:rPr>
          <w:u w:val="single"/>
        </w:rPr>
        <w:t>Study site</w:t>
      </w:r>
    </w:p>
    <w:p w14:paraId="501ADE24" w14:textId="18CB4B2F" w:rsidR="00CE0A81" w:rsidRDefault="00CE0A81" w:rsidP="00D36947">
      <w:pPr>
        <w:spacing w:line="360" w:lineRule="auto"/>
      </w:pPr>
      <w:r>
        <w:lastRenderedPageBreak/>
        <w:t>The</w:t>
      </w:r>
      <w:r w:rsidR="00E95D33">
        <w:t xml:space="preserve"> </w:t>
      </w:r>
      <w:r w:rsidR="00583993">
        <w:t xml:space="preserve">study area has an extent of 0.07 </w:t>
      </w:r>
      <w:r w:rsidR="00583993" w:rsidRPr="0041560D">
        <w:t>km</w:t>
      </w:r>
      <w:r w:rsidR="00583993" w:rsidRPr="0041560D">
        <w:rPr>
          <w:vertAlign w:val="superscript"/>
        </w:rPr>
        <w:t>2</w:t>
      </w:r>
      <w:r w:rsidR="00583993">
        <w:t>, and is</w:t>
      </w:r>
      <w:r>
        <w:t xml:space="preserve"> located in</w:t>
      </w:r>
      <w:r w:rsidR="00BD3EE0">
        <w:t xml:space="preserve"> the </w:t>
      </w:r>
      <w:r w:rsidR="007C2AA1">
        <w:t>mouth</w:t>
      </w:r>
      <w:r w:rsidR="008E4AF0">
        <w:t xml:space="preserve"> of</w:t>
      </w:r>
      <w:r>
        <w:t xml:space="preserve"> Sunset Cove </w:t>
      </w:r>
      <w:r w:rsidR="0065371A">
        <w:t>on the property of</w:t>
      </w:r>
      <w:r>
        <w:t xml:space="preserve"> </w:t>
      </w:r>
      <w:r w:rsidR="0065371A">
        <w:t xml:space="preserve">the </w:t>
      </w:r>
      <w:r w:rsidR="00074051">
        <w:t>Sweeney Granite</w:t>
      </w:r>
      <w:r>
        <w:t xml:space="preserve"> Mountains Desert Research Station</w:t>
      </w:r>
      <w:r w:rsidR="00E95D33">
        <w:t xml:space="preserve"> within the Mojave National Preserve in California (</w:t>
      </w:r>
      <w:r w:rsidR="00BD3EE0" w:rsidRPr="00BD3EE0">
        <w:t>34°46'26.5"N 115°39'31.3"W</w:t>
      </w:r>
      <w:r w:rsidR="00583993">
        <w:t xml:space="preserve">). </w:t>
      </w:r>
      <w:r>
        <w:t>Th</w:t>
      </w:r>
      <w:r w:rsidR="007C2AA1">
        <w:t>e cove is created by tall rock formations on three sides, gently sloping and widening to the south.</w:t>
      </w:r>
      <w:r w:rsidR="002802F3">
        <w:t xml:space="preserve"> The</w:t>
      </w:r>
      <w:r w:rsidR="00BD3EE0">
        <w:t xml:space="preserve"> diverse</w:t>
      </w:r>
      <w:r>
        <w:t xml:space="preserve"> shrub</w:t>
      </w:r>
      <w:r w:rsidR="002802F3">
        <w:t xml:space="preserve"> and cactus community</w:t>
      </w:r>
      <w:r>
        <w:t xml:space="preserve"> </w:t>
      </w:r>
      <w:r w:rsidR="00C34FE0">
        <w:t xml:space="preserve">includes </w:t>
      </w:r>
      <w:r w:rsidR="00C34FE0" w:rsidRPr="00C34FE0">
        <w:rPr>
          <w:i/>
        </w:rPr>
        <w:t>Larrea tridentata</w:t>
      </w:r>
      <w:r w:rsidR="00C34FE0">
        <w:t xml:space="preserve">, </w:t>
      </w:r>
      <w:r w:rsidRPr="004F588D">
        <w:rPr>
          <w:i/>
        </w:rPr>
        <w:t>Acamptopappus sphaerocephalus</w:t>
      </w:r>
      <w:r>
        <w:t>,</w:t>
      </w:r>
      <w:r w:rsidRPr="00F8077F">
        <w:rPr>
          <w:i/>
        </w:rPr>
        <w:t xml:space="preserve"> Ambrosia salsola, Eriogonum fasciculatum, Cylindropuntia acanthacarpa, Cylindropuntia echinocarpa</w:t>
      </w:r>
      <w:r>
        <w:t xml:space="preserve"> and </w:t>
      </w:r>
      <w:r w:rsidRPr="00F8077F">
        <w:rPr>
          <w:i/>
        </w:rPr>
        <w:t>Thamnosa montana</w:t>
      </w:r>
      <w:r>
        <w:t xml:space="preserve">. The most common flowering annuals present during the study period were </w:t>
      </w:r>
      <w:r w:rsidRPr="003E0D81">
        <w:rPr>
          <w:i/>
        </w:rPr>
        <w:t>Cryptantha sp, Phacelia fremontii, Eriophyllum wallacei, Gilia sp.</w:t>
      </w:r>
      <w:r w:rsidR="003F180D">
        <w:rPr>
          <w:i/>
        </w:rPr>
        <w:t>,</w:t>
      </w:r>
      <w:r w:rsidRPr="003E0D81">
        <w:rPr>
          <w:i/>
        </w:rPr>
        <w:t xml:space="preserve"> Phacelia tanacetifolia, Malacothrix glabrata</w:t>
      </w:r>
      <w:r>
        <w:t xml:space="preserve"> and </w:t>
      </w:r>
      <w:r w:rsidRPr="003E0D81">
        <w:rPr>
          <w:i/>
        </w:rPr>
        <w:t>Chaenactis fremontii</w:t>
      </w:r>
      <w:r w:rsidR="003E0D81">
        <w:t xml:space="preserve">. </w:t>
      </w:r>
    </w:p>
    <w:p w14:paraId="0DA7DA8B" w14:textId="77777777" w:rsidR="003A672F" w:rsidRDefault="003A672F" w:rsidP="00D36947">
      <w:pPr>
        <w:spacing w:line="360" w:lineRule="auto"/>
        <w:rPr>
          <w:u w:val="single"/>
        </w:rPr>
      </w:pPr>
    </w:p>
    <w:p w14:paraId="31C8F9D3" w14:textId="6B96A794" w:rsidR="00CE0A81" w:rsidRDefault="00427CBB" w:rsidP="00D36947">
      <w:pPr>
        <w:spacing w:line="360" w:lineRule="auto"/>
      </w:pPr>
      <w:r>
        <w:rPr>
          <w:u w:val="single"/>
        </w:rPr>
        <w:t>Phytometer specie</w:t>
      </w:r>
      <w:r w:rsidR="00505A36">
        <w:rPr>
          <w:u w:val="single"/>
        </w:rPr>
        <w:t>s</w:t>
      </w:r>
    </w:p>
    <w:p w14:paraId="03C3501D" w14:textId="7FE50C20" w:rsidR="001D3B32" w:rsidRDefault="008E4AF0" w:rsidP="00D36947">
      <w:pPr>
        <w:spacing w:line="360" w:lineRule="auto"/>
      </w:pPr>
      <w:r>
        <w:t>W</w:t>
      </w:r>
      <w:r w:rsidR="006E41A1">
        <w:t>e used</w:t>
      </w:r>
      <w:r w:rsidR="00A037F9">
        <w:t xml:space="preserve"> the desert dandelion</w:t>
      </w:r>
      <w:r w:rsidR="00E70869">
        <w:t xml:space="preserve"> </w:t>
      </w:r>
      <w:r w:rsidRPr="00F3485C">
        <w:rPr>
          <w:i/>
        </w:rPr>
        <w:t>Malacothrix glabrata</w:t>
      </w:r>
      <w:r>
        <w:rPr>
          <w:i/>
        </w:rPr>
        <w:t xml:space="preserve"> </w:t>
      </w:r>
      <w:r w:rsidR="00A037F9">
        <w:t>(</w:t>
      </w:r>
      <w:r w:rsidR="008F3DB3" w:rsidRPr="008F3DB3">
        <w:rPr>
          <w:i/>
        </w:rPr>
        <w:t>Asteraceae</w:t>
      </w:r>
      <w:r w:rsidR="00A037F9">
        <w:t xml:space="preserve">) </w:t>
      </w:r>
      <w:r>
        <w:t>a</w:t>
      </w:r>
      <w:r w:rsidR="006E41A1">
        <w:t>s a</w:t>
      </w:r>
      <w:r>
        <w:t xml:space="preserve"> phytometer </w:t>
      </w:r>
      <w:r w:rsidR="00E70869">
        <w:t>to measure pollination services</w:t>
      </w:r>
      <w:r>
        <w:t>.</w:t>
      </w:r>
      <w:r w:rsidR="00A73C1F">
        <w:t xml:space="preserve"> </w:t>
      </w:r>
      <w:r w:rsidRPr="00A1048B">
        <w:rPr>
          <w:i/>
        </w:rPr>
        <w:t>M. glabrata</w:t>
      </w:r>
      <w:r w:rsidR="00A73C1F">
        <w:t xml:space="preserve"> is a</w:t>
      </w:r>
      <w:r>
        <w:t>n abundant,</w:t>
      </w:r>
      <w:r w:rsidR="00A73C1F">
        <w:t xml:space="preserve"> native annual wildflower</w:t>
      </w:r>
      <w:r>
        <w:t xml:space="preserve"> that commonly co-occurs with </w:t>
      </w:r>
      <w:r w:rsidRPr="006E41A1">
        <w:rPr>
          <w:i/>
        </w:rPr>
        <w:t>L. tridentata</w:t>
      </w:r>
      <w:r>
        <w:t xml:space="preserve">. </w:t>
      </w:r>
      <w:r w:rsidR="00C75751">
        <w:t>The flowerheads are dense with yellow corollas</w:t>
      </w:r>
      <w:r w:rsidR="006E41A1">
        <w:t xml:space="preserve"> and grow up to 40 cm tall </w:t>
      </w:r>
      <w:r w:rsidR="006E41A1">
        <w:fldChar w:fldCharType="begin"/>
      </w:r>
      <w:r w:rsidR="006E41A1">
        <w:instrText xml:space="preserve"> ADDIN EN.CITE &lt;EndNote&gt;&lt;Cite&gt;&lt;Author&gt;Morhardt&lt;/Author&gt;&lt;Year&gt;2004&lt;/Year&gt;&lt;RecNum&gt;255&lt;/RecNum&gt;&lt;DisplayText&gt;(Morhardt and Morhardt, 2004)&lt;/DisplayText&gt;&lt;record&gt;&lt;rec-number&gt;255&lt;/rec-number&gt;&lt;foreign-keys&gt;&lt;key app="EN" db-id="efxxxd2elfvxfde05eev9swq9zv0dswrxzp2"&gt;255&lt;/key&gt;&lt;/foreign-keys&gt;&lt;ref-type name="Book"&gt;6&lt;/ref-type&gt;&lt;contributors&gt;&lt;authors&gt;&lt;author&gt;Morhardt, Sia&lt;/author&gt;&lt;author&gt;Morhardt, Emil&lt;/author&gt;&lt;/authors&gt;&lt;/contributors&gt;&lt;titles&gt;&lt;title&gt;California desert flowers: an introduction to families, genera, and species&lt;/title&gt;&lt;/titles&gt;&lt;dates&gt;&lt;year&gt;2004&lt;/year&gt;&lt;/dates&gt;&lt;publisher&gt;Univ of California Press&lt;/publisher&gt;&lt;isbn&gt;0520240030&lt;/isbn&gt;&lt;urls&gt;&lt;/urls&gt;&lt;/record&gt;&lt;/Cite&gt;&lt;/EndNote&gt;</w:instrText>
      </w:r>
      <w:r w:rsidR="006E41A1">
        <w:fldChar w:fldCharType="separate"/>
      </w:r>
      <w:r w:rsidR="006E41A1">
        <w:rPr>
          <w:noProof/>
        </w:rPr>
        <w:t>(</w:t>
      </w:r>
      <w:hyperlink w:anchor="_ENREF_55" w:tooltip="Morhardt, 2004 #255" w:history="1">
        <w:r w:rsidR="005D434B">
          <w:rPr>
            <w:noProof/>
          </w:rPr>
          <w:t>Morhardt and Morhardt, 2004</w:t>
        </w:r>
      </w:hyperlink>
      <w:r w:rsidR="006E41A1">
        <w:rPr>
          <w:noProof/>
        </w:rPr>
        <w:t>)</w:t>
      </w:r>
      <w:r w:rsidR="006E41A1">
        <w:fldChar w:fldCharType="end"/>
      </w:r>
      <w:r w:rsidR="00120D56">
        <w:t xml:space="preserve">. </w:t>
      </w:r>
      <w:r w:rsidR="007B2E1D" w:rsidRPr="006E41A1">
        <w:rPr>
          <w:i/>
        </w:rPr>
        <w:t>M. glabrata</w:t>
      </w:r>
      <w:r w:rsidR="007B2E1D">
        <w:t xml:space="preserve"> is insect-pollinated, including bees in the genus </w:t>
      </w:r>
      <w:r w:rsidR="007B2E1D" w:rsidRPr="006E41A1">
        <w:rPr>
          <w:i/>
        </w:rPr>
        <w:t>Nomadopsis</w:t>
      </w:r>
      <w:r w:rsidR="007B2E1D">
        <w:t xml:space="preserve"> </w:t>
      </w:r>
      <w:r w:rsidR="006E41A1">
        <w:fldChar w:fldCharType="begin"/>
      </w:r>
      <w:r w:rsidR="006E41A1">
        <w:instrText xml:space="preserve"> ADDIN EN.CITE &lt;EndNote&gt;&lt;Cite&gt;&lt;Author&gt;Rutowski&lt;/Author&gt;&lt;Year&gt;1980&lt;/Year&gt;&lt;RecNum&gt;6&lt;/RecNum&gt;&lt;DisplayText&gt;(Rutowski and Alcock, 1980)&lt;/DisplayText&gt;&lt;record&gt;&lt;rec-number&gt;6&lt;/rec-number&gt;&lt;foreign-keys&gt;&lt;key app="EN" db-id="efxxxd2elfvxfde05eev9swq9zv0dswrxzp2"&gt;6&lt;/key&gt;&lt;/foreign-keys&gt;&lt;ref-type name="Journal Article"&gt;17&lt;/ref-type&gt;&lt;contributors&gt;&lt;authors&gt;&lt;author&gt;Rutowski, Ronald L&lt;/author&gt;&lt;author&gt;Alcock, John&lt;/author&gt;&lt;/authors&gt;&lt;/contributors&gt;&lt;titles&gt;&lt;title&gt;Temporal variation in male copulatory behaviour in the solitary bee Nomadopsis puellae (Hymenoptera: Andrenidae)&lt;/title&gt;&lt;secondary-title&gt;Behaviour&lt;/secondary-title&gt;&lt;/titles&gt;&lt;periodical&gt;&lt;full-title&gt;Behaviour&lt;/full-title&gt;&lt;/periodical&gt;&lt;pages&gt;175-187&lt;/pages&gt;&lt;volume&gt;73&lt;/volume&gt;&lt;number&gt;3&lt;/number&gt;&lt;dates&gt;&lt;year&gt;1980&lt;/year&gt;&lt;/dates&gt;&lt;isbn&gt;1568-539X&lt;/isbn&gt;&lt;urls&gt;&lt;/urls&gt;&lt;/record&gt;&lt;/Cite&gt;&lt;/EndNote&gt;</w:instrText>
      </w:r>
      <w:r w:rsidR="006E41A1">
        <w:fldChar w:fldCharType="separate"/>
      </w:r>
      <w:r w:rsidR="006E41A1">
        <w:rPr>
          <w:noProof/>
        </w:rPr>
        <w:t>(</w:t>
      </w:r>
      <w:hyperlink w:anchor="_ENREF_70" w:tooltip="Rutowski, 1980 #6" w:history="1">
        <w:r w:rsidR="005D434B">
          <w:rPr>
            <w:noProof/>
          </w:rPr>
          <w:t>Rutowski and Alcock, 1980</w:t>
        </w:r>
      </w:hyperlink>
      <w:r w:rsidR="006E41A1">
        <w:rPr>
          <w:noProof/>
        </w:rPr>
        <w:t>)</w:t>
      </w:r>
      <w:r w:rsidR="006E41A1">
        <w:fldChar w:fldCharType="end"/>
      </w:r>
      <w:r w:rsidR="006E41A1">
        <w:t xml:space="preserve"> and </w:t>
      </w:r>
      <w:r w:rsidR="006E41A1" w:rsidRPr="00120D56">
        <w:rPr>
          <w:i/>
        </w:rPr>
        <w:t>Anthidium</w:t>
      </w:r>
      <w:r w:rsidR="006E41A1">
        <w:t xml:space="preserve"> </w:t>
      </w:r>
      <w:r w:rsidR="006E41A1">
        <w:fldChar w:fldCharType="begin"/>
      </w:r>
      <w:r w:rsidR="006E41A1">
        <w:instrText xml:space="preserve"> ADDIN EN.CITE &lt;EndNote&gt;&lt;Cite&gt;&lt;Author&gt;Wainwright&lt;/Author&gt;&lt;Year&gt;1978&lt;/Year&gt;&lt;RecNum&gt;9&lt;/RecNum&gt;&lt;DisplayText&gt;(Wainwright, 1978)&lt;/DisplayText&gt;&lt;record&gt;&lt;rec-number&gt;9&lt;/rec-number&gt;&lt;foreign-keys&gt;&lt;key app="EN" db-id="efxxxd2elfvxfde05eev9swq9zv0dswrxzp2"&gt;9&lt;/key&gt;&lt;/foreign-keys&gt;&lt;ref-type name="Journal Article"&gt;17&lt;/ref-type&gt;&lt;contributors&gt;&lt;authors&gt;&lt;author&gt;Wainwright, Colin M&lt;/author&gt;&lt;/authors&gt;&lt;/contributors&gt;&lt;titles&gt;&lt;title&gt;Hymenopteran territoriality and its influences on the pollination ecology of Lupinus arizonicus&lt;/title&gt;&lt;secondary-title&gt;The Southwestern Naturalist&lt;/secondary-title&gt;&lt;/titles&gt;&lt;periodical&gt;&lt;full-title&gt;The Southwestern Naturalist&lt;/full-title&gt;&lt;/periodical&gt;&lt;pages&gt;605-615&lt;/pages&gt;&lt;dates&gt;&lt;year&gt;1978&lt;/year&gt;&lt;/dates&gt;&lt;isbn&gt;0038-4909&lt;/isbn&gt;&lt;urls&gt;&lt;/urls&gt;&lt;/record&gt;&lt;/Cite&gt;&lt;/EndNote&gt;</w:instrText>
      </w:r>
      <w:r w:rsidR="006E41A1">
        <w:fldChar w:fldCharType="separate"/>
      </w:r>
      <w:r w:rsidR="006E41A1">
        <w:rPr>
          <w:noProof/>
        </w:rPr>
        <w:t>(</w:t>
      </w:r>
      <w:hyperlink w:anchor="_ENREF_92" w:tooltip="Wainwright, 1978 #9" w:history="1">
        <w:r w:rsidR="005D434B">
          <w:rPr>
            <w:noProof/>
          </w:rPr>
          <w:t>Wainwright, 1978</w:t>
        </w:r>
      </w:hyperlink>
      <w:r w:rsidR="006E41A1">
        <w:rPr>
          <w:noProof/>
        </w:rPr>
        <w:t>)</w:t>
      </w:r>
      <w:r w:rsidR="006E41A1">
        <w:fldChar w:fldCharType="end"/>
      </w:r>
      <w:r w:rsidR="006E41A1">
        <w:t xml:space="preserve"> </w:t>
      </w:r>
      <w:r w:rsidR="007B2E1D">
        <w:t xml:space="preserve">as well as short-winged flower beetles </w:t>
      </w:r>
      <w:r w:rsidR="006E41A1">
        <w:fldChar w:fldCharType="begin"/>
      </w:r>
      <w:r w:rsidR="006E41A1">
        <w:instrText xml:space="preserve"> ADDIN EN.CITE &lt;EndNote&gt;&lt;Cite&gt;&lt;Author&gt;Cline&lt;/Author&gt;&lt;Year&gt;2010&lt;/Year&gt;&lt;RecNum&gt;8&lt;/RecNum&gt;&lt;DisplayText&gt;(Cline and Audisio, 2010)&lt;/DisplayText&gt;&lt;record&gt;&lt;rec-number&gt;8&lt;/rec-number&gt;&lt;foreign-keys&gt;&lt;key app="EN" db-id="efxxxd2elfvxfde05eev9swq9zv0dswrxzp2"&gt;8&lt;/key&gt;&lt;/foreign-keys&gt;&lt;ref-type name="Journal Article"&gt;17&lt;/ref-type&gt;&lt;contributors&gt;&lt;authors&gt;&lt;author&gt;Cline, Andrew R&lt;/author&gt;&lt;author&gt;Audisio, Paolo&lt;/author&gt;&lt;/authors&gt;&lt;/contributors&gt;&lt;titles&gt;&lt;title&gt;Revision of the new world short-winged flower beetles (Coleoptera: Kateretidae). Part I. Generic review and revision of Anthonaeus Horn, 1879&lt;/title&gt;&lt;secondary-title&gt;The Coleopterists Bulletin&lt;/secondary-title&gt;&lt;/titles&gt;&lt;periodical&gt;&lt;full-title&gt;The Coleopterists Bulletin&lt;/full-title&gt;&lt;/periodical&gt;&lt;pages&gt;173-186&lt;/pages&gt;&lt;dates&gt;&lt;year&gt;2010&lt;/year&gt;&lt;/dates&gt;&lt;isbn&gt;0010-065X&lt;/isbn&gt;&lt;urls&gt;&lt;/urls&gt;&lt;/record&gt;&lt;/Cite&gt;&lt;/EndNote&gt;</w:instrText>
      </w:r>
      <w:r w:rsidR="006E41A1">
        <w:fldChar w:fldCharType="separate"/>
      </w:r>
      <w:r w:rsidR="006E41A1">
        <w:rPr>
          <w:noProof/>
        </w:rPr>
        <w:t>(</w:t>
      </w:r>
      <w:hyperlink w:anchor="_ENREF_22" w:tooltip="Cline, 2010 #8" w:history="1">
        <w:r w:rsidR="005D434B">
          <w:rPr>
            <w:noProof/>
          </w:rPr>
          <w:t>Cline and Audisio, 2010</w:t>
        </w:r>
      </w:hyperlink>
      <w:r w:rsidR="006E41A1">
        <w:rPr>
          <w:noProof/>
        </w:rPr>
        <w:t>)</w:t>
      </w:r>
      <w:r w:rsidR="006E41A1">
        <w:fldChar w:fldCharType="end"/>
      </w:r>
      <w:r w:rsidR="006E41A1">
        <w:t>.</w:t>
      </w:r>
      <w:r w:rsidR="007B2E1D">
        <w:t xml:space="preserve"> S</w:t>
      </w:r>
      <w:r w:rsidR="000A6F94">
        <w:t>everal</w:t>
      </w:r>
      <w:r w:rsidR="007B2E1D">
        <w:t xml:space="preserve"> of the 24 species of </w:t>
      </w:r>
      <w:r w:rsidR="007B2E1D" w:rsidRPr="00A1048B">
        <w:rPr>
          <w:i/>
        </w:rPr>
        <w:t>Malacothrix</w:t>
      </w:r>
      <w:r w:rsidR="007B2E1D">
        <w:t xml:space="preserve"> are self-compatible </w:t>
      </w:r>
      <w:r w:rsidR="006E41A1">
        <w:fldChar w:fldCharType="begin"/>
      </w:r>
      <w:r w:rsidR="006E41A1">
        <w:instrText xml:space="preserve"> ADDIN EN.CITE &lt;EndNote&gt;&lt;Cite&gt;&lt;Author&gt;Davis&lt;/Author&gt;&lt;Year&gt;1986&lt;/Year&gt;&lt;RecNum&gt;7&lt;/RecNum&gt;&lt;DisplayText&gt;(Davis and Philbrick, 1986)&lt;/DisplayText&gt;&lt;record&gt;&lt;rec-number&gt;7&lt;/rec-number&gt;&lt;foreign-keys&gt;&lt;key app="EN" db-id="efxxxd2elfvxfde05eev9swq9zv0dswrxzp2"&gt;7&lt;/key&gt;&lt;/foreign-keys&gt;&lt;ref-type name="Journal Article"&gt;17&lt;/ref-type&gt;&lt;contributors&gt;&lt;authors&gt;&lt;author&gt;Davis, WS&lt;/author&gt;&lt;author&gt;Philbrick, Ralph&lt;/author&gt;&lt;/authors&gt;&lt;/contributors&gt;&lt;titles&gt;&lt;title&gt;Natural hybridization between Malacothrix incana and M. saxatilis var. implicata (Asteraceae: Lactuceae) on San Miguel Island, California&lt;/title&gt;&lt;secondary-title&gt;Madroño&lt;/secondary-title&gt;&lt;/titles&gt;&lt;periodical&gt;&lt;full-title&gt;Madroño&lt;/full-title&gt;&lt;/periodical&gt;&lt;pages&gt;253-263&lt;/pages&gt;&lt;dates&gt;&lt;year&gt;1986&lt;/year&gt;&lt;/dates&gt;&lt;isbn&gt;0024-9637&lt;/isbn&gt;&lt;urls&gt;&lt;/urls&gt;&lt;/record&gt;&lt;/Cite&gt;&lt;/EndNote&gt;</w:instrText>
      </w:r>
      <w:r w:rsidR="006E41A1">
        <w:fldChar w:fldCharType="separate"/>
      </w:r>
      <w:r w:rsidR="006E41A1">
        <w:rPr>
          <w:noProof/>
        </w:rPr>
        <w:t>(</w:t>
      </w:r>
      <w:hyperlink w:anchor="_ENREF_23" w:tooltip="Davis, 1986 #7" w:history="1">
        <w:r w:rsidR="005D434B">
          <w:rPr>
            <w:noProof/>
          </w:rPr>
          <w:t>Davis and Philbrick, 1986</w:t>
        </w:r>
      </w:hyperlink>
      <w:r w:rsidR="006E41A1">
        <w:rPr>
          <w:noProof/>
        </w:rPr>
        <w:t>)</w:t>
      </w:r>
      <w:r w:rsidR="006E41A1">
        <w:fldChar w:fldCharType="end"/>
      </w:r>
      <w:r w:rsidR="006E41A1">
        <w:t xml:space="preserve">, </w:t>
      </w:r>
      <w:r w:rsidR="007B2E1D">
        <w:t xml:space="preserve">however </w:t>
      </w:r>
      <w:r w:rsidR="006E41A1">
        <w:t>the reproductive biology of</w:t>
      </w:r>
      <w:r w:rsidR="007B2E1D">
        <w:t xml:space="preserve"> </w:t>
      </w:r>
      <w:r w:rsidR="007B2E1D" w:rsidRPr="00A1048B">
        <w:rPr>
          <w:i/>
        </w:rPr>
        <w:t>M. glabrata</w:t>
      </w:r>
      <w:r w:rsidR="006E41A1">
        <w:rPr>
          <w:i/>
        </w:rPr>
        <w:t xml:space="preserve"> </w:t>
      </w:r>
      <w:r w:rsidR="006E41A1">
        <w:t>has not been studied in detail</w:t>
      </w:r>
      <w:r w:rsidR="007B2E1D">
        <w:t xml:space="preserve">. </w:t>
      </w:r>
    </w:p>
    <w:p w14:paraId="66F20D75" w14:textId="590C0490" w:rsidR="001D3B32" w:rsidRDefault="001D3B32" w:rsidP="00D36947">
      <w:pPr>
        <w:spacing w:line="360" w:lineRule="auto"/>
      </w:pPr>
      <w:r>
        <w:rPr>
          <w:u w:val="single"/>
        </w:rPr>
        <w:t>Study species</w:t>
      </w:r>
    </w:p>
    <w:p w14:paraId="4D56BD6F" w14:textId="599634C3" w:rsidR="001D3B32" w:rsidRPr="001D3B32" w:rsidRDefault="001D3B32" w:rsidP="00D36947">
      <w:pPr>
        <w:spacing w:line="360" w:lineRule="auto"/>
      </w:pPr>
      <w:r>
        <w:t xml:space="preserve">Creosote bush, </w:t>
      </w:r>
      <w:r w:rsidRPr="00DD0851">
        <w:rPr>
          <w:i/>
        </w:rPr>
        <w:t>Larrea tridentata</w:t>
      </w:r>
      <w:r>
        <w:t xml:space="preserve"> (Zygophyllaceae), has been a dominant flowering shrub of the southwestern United States for 25 000 years </w:t>
      </w:r>
      <w:r>
        <w:fldChar w:fldCharType="begin"/>
      </w:r>
      <w:r>
        <w:instrText xml:space="preserve"> ADDIN EN.CITE &lt;EndNote&gt;&lt;Cite&gt;&lt;Author&gt;Betancourt&lt;/Author&gt;&lt;Year&gt;1990&lt;/Year&gt;&lt;RecNum&gt;239&lt;/RecNum&gt;&lt;DisplayText&gt;(Betancourt et al., 1990)&lt;/DisplayText&gt;&lt;record&gt;&lt;rec-number&gt;239&lt;/rec-number&gt;&lt;foreign-keys&gt;&lt;key app="EN" db-id="efxxxd2elfvxfde05eev9swq9zv0dswrxzp2"&gt;239&lt;/key&gt;&lt;/foreign-keys&gt;&lt;ref-type name="Book"&gt;6&lt;/ref-type&gt;&lt;contributors&gt;&lt;authors&gt;&lt;author&gt;Betancourt, Julio L&lt;/author&gt;&lt;author&gt;Van Devender, Thomas R&lt;/author&gt;&lt;author&gt;Martin, Paul Schultz&lt;/author&gt;&lt;/authors&gt;&lt;/contributors&gt;&lt;titles&gt;&lt;title&gt;Packrat middens: the last 40,000 years of biotic change&lt;/title&gt;&lt;/titles&gt;&lt;dates&gt;&lt;year&gt;1990&lt;/year&gt;&lt;/dates&gt;&lt;publisher&gt;University of Arizona Press&lt;/publisher&gt;&lt;isbn&gt;0816511152&lt;/isbn&gt;&lt;urls&gt;&lt;/urls&gt;&lt;/record&gt;&lt;/Cite&gt;&lt;/EndNote&gt;</w:instrText>
      </w:r>
      <w:r>
        <w:fldChar w:fldCharType="separate"/>
      </w:r>
      <w:r>
        <w:rPr>
          <w:noProof/>
        </w:rPr>
        <w:t>(</w:t>
      </w:r>
      <w:hyperlink w:anchor="_ENREF_7" w:tooltip="Betancourt, 1990 #239" w:history="1">
        <w:r w:rsidR="005D434B">
          <w:rPr>
            <w:noProof/>
          </w:rPr>
          <w:t>Betancourt et al., 1990</w:t>
        </w:r>
      </w:hyperlink>
      <w:r>
        <w:rPr>
          <w:noProof/>
        </w:rPr>
        <w:t>)</w:t>
      </w:r>
      <w:r>
        <w:fldChar w:fldCharType="end"/>
      </w:r>
      <w:r>
        <w:t xml:space="preserve">. It is able to maintain photosynthesis even under high temperatures and low water potentials </w:t>
      </w:r>
      <w:r>
        <w:fldChar w:fldCharType="begin"/>
      </w:r>
      <w:r>
        <w:instrText xml:space="preserve"> ADDIN EN.CITE &lt;EndNote&gt;&lt;Cite&gt;&lt;Author&gt;Barbour&lt;/Author&gt;&lt;Year&gt;2007&lt;/Year&gt;&lt;RecNum&gt;14&lt;/RecNum&gt;&lt;DisplayText&gt;(Barbour et al., 2007)&lt;/DisplayText&gt;&lt;record&gt;&lt;rec-number&gt;14&lt;/rec-number&gt;&lt;foreign-keys&gt;&lt;key app="EN" db-id="efxxxd2elfvxfde05eev9swq9zv0dswrxzp2"&gt;14&lt;/key&gt;&lt;/foreign-keys&gt;&lt;ref-type name="Book"&gt;6&lt;/ref-type&gt;&lt;contributors&gt;&lt;authors&gt;&lt;author&gt;Barbour, Michael&lt;/author&gt;&lt;author&gt;Keeler-Wolf, Todd&lt;/author&gt;&lt;author&gt;Schoenherr, Allan A&lt;/author&gt;&lt;/authors&gt;&lt;/contributors&gt;&lt;titles&gt;&lt;title&gt;Terrestrial vegetation of California&lt;/title&gt;&lt;/titles&gt;&lt;dates&gt;&lt;year&gt;2007&lt;/year&gt;&lt;/dates&gt;&lt;publisher&gt;Univ of California Press&lt;/publisher&gt;&lt;isbn&gt;0520249550&lt;/isbn&gt;&lt;urls&gt;&lt;/urls&gt;&lt;/record&gt;&lt;/Cite&gt;&lt;/EndNote&gt;</w:instrText>
      </w:r>
      <w:r>
        <w:fldChar w:fldCharType="separate"/>
      </w:r>
      <w:r>
        <w:rPr>
          <w:noProof/>
        </w:rPr>
        <w:t>(</w:t>
      </w:r>
      <w:hyperlink w:anchor="_ENREF_5" w:tooltip="Barbour, 2007 #14" w:history="1">
        <w:r w:rsidR="005D434B">
          <w:rPr>
            <w:noProof/>
          </w:rPr>
          <w:t>Barbour et al., 2007</w:t>
        </w:r>
      </w:hyperlink>
      <w:r>
        <w:rPr>
          <w:noProof/>
        </w:rPr>
        <w:t>)</w:t>
      </w:r>
      <w:r>
        <w:fldChar w:fldCharType="end"/>
      </w:r>
      <w:r>
        <w:t xml:space="preserve">. This shrub species also primarily reproduces clonally leading to individuals that are exceptionally long lived. Clones that are over 1000 years old have been documented </w:t>
      </w:r>
      <w:r>
        <w:fldChar w:fldCharType="begin"/>
      </w:r>
      <w:r>
        <w:instrText xml:space="preserve"> ADDIN EN.CITE &lt;EndNote&gt;&lt;Cite&gt;&lt;Author&gt;Vasek&lt;/Author&gt;&lt;Year&gt;1980&lt;/Year&gt;&lt;RecNum&gt;240&lt;/RecNum&gt;&lt;DisplayText&gt;(Vasek, 1980)&lt;/DisplayText&gt;&lt;record&gt;&lt;rec-number&gt;240&lt;/rec-number&gt;&lt;foreign-keys&gt;&lt;key app="EN" db-id="efxxxd2elfvxfde05eev9swq9zv0dswrxzp2"&gt;240&lt;/key&gt;&lt;/foreign-keys&gt;&lt;ref-type name="Journal Article"&gt;17&lt;/ref-type&gt;&lt;contributors&gt;&lt;authors&gt;&lt;author&gt;Vasek, Frank C&lt;/author&gt;&lt;/authors&gt;&lt;/contributors&gt;&lt;titles&gt;&lt;title&gt;Creosote bush: long‐lived clones in the Mojave Desert&lt;/title&gt;&lt;secondary-title&gt;American Journal of Botany&lt;/secondary-title&gt;&lt;/titles&gt;&lt;periodical&gt;&lt;full-title&gt;American journal of botany&lt;/full-title&gt;&lt;/periodical&gt;&lt;pages&gt;246-255&lt;/pages&gt;&lt;volume&gt;67&lt;/volume&gt;&lt;number&gt;2&lt;/number&gt;&lt;dates&gt;&lt;year&gt;1980&lt;/year&gt;&lt;/dates&gt;&lt;isbn&gt;0002-9122&lt;/isbn&gt;&lt;urls&gt;&lt;/urls&gt;&lt;/record&gt;&lt;/Cite&gt;&lt;/EndNote&gt;</w:instrText>
      </w:r>
      <w:r>
        <w:fldChar w:fldCharType="separate"/>
      </w:r>
      <w:r>
        <w:rPr>
          <w:noProof/>
        </w:rPr>
        <w:t>(</w:t>
      </w:r>
      <w:hyperlink w:anchor="_ENREF_90" w:tooltip="Vasek, 1980 #240" w:history="1">
        <w:r w:rsidR="005D434B">
          <w:rPr>
            <w:noProof/>
          </w:rPr>
          <w:t>Vasek, 1980</w:t>
        </w:r>
      </w:hyperlink>
      <w:r>
        <w:rPr>
          <w:noProof/>
        </w:rPr>
        <w:t>)</w:t>
      </w:r>
      <w:r>
        <w:fldChar w:fldCharType="end"/>
      </w:r>
      <w:r>
        <w:t xml:space="preserve">. The full pollinator guild contains 22 specialist pollinators and more than 80 generalists </w:t>
      </w:r>
      <w:r>
        <w:fldChar w:fldCharType="begin"/>
      </w:r>
      <w:r>
        <w:instrText xml:space="preserve"> ADDIN EN.CITE &lt;EndNote&gt;&lt;Cite&gt;&lt;Author&gt;Minckley&lt;/Author&gt;&lt;Year&gt;1999&lt;/Year&gt;&lt;RecNum&gt;241&lt;/RecNum&gt;&lt;DisplayText&gt;(Minckley et al., 1999)&lt;/DisplayText&gt;&lt;record&gt;&lt;rec-number&gt;241&lt;/rec-number&gt;&lt;foreign-keys&gt;&lt;key app="EN" db-id="efxxxd2elfvxfde05eev9swq9zv0dswrxzp2"&gt;241&lt;/key&gt;&lt;/foreign-keys&gt;&lt;ref-type name="Journal Article"&gt;17&lt;/ref-type&gt;&lt;contributors&gt;&lt;authors&gt;&lt;author&gt;Minckley, Robert L&lt;/author&gt;&lt;author&gt;Cane, James H&lt;/author&gt;&lt;author&gt;Kervin, Linda&lt;/author&gt;&lt;author&gt;Roulston, TH&lt;/author&gt;&lt;/authors&gt;&lt;/contributors&gt;&lt;titles&gt;&lt;title&gt;Spatial predictability and resource specialization of bees (Hymenoptera: Apoidea) at a superabundant, widespread resource&lt;/title&gt;&lt;secondary-title&gt;Biological Journal of the Linnean Society&lt;/secondary-title&gt;&lt;/titles&gt;&lt;periodical&gt;&lt;full-title&gt;Biological Journal of the Linnean Society&lt;/full-title&gt;&lt;/periodical&gt;&lt;pages&gt;119-147&lt;/pages&gt;&lt;volume&gt;67&lt;/volume&gt;&lt;number&gt;1&lt;/number&gt;&lt;dates&gt;&lt;year&gt;1999&lt;/year&gt;&lt;/dates&gt;&lt;isbn&gt;1095-8312&lt;/isbn&gt;&lt;urls&gt;&lt;/urls&gt;&lt;/record&gt;&lt;/Cite&gt;&lt;/EndNote&gt;</w:instrText>
      </w:r>
      <w:r>
        <w:fldChar w:fldCharType="separate"/>
      </w:r>
      <w:r>
        <w:rPr>
          <w:noProof/>
        </w:rPr>
        <w:t>(</w:t>
      </w:r>
      <w:hyperlink w:anchor="_ENREF_53" w:tooltip="Minckley, 1999 #241" w:history="1">
        <w:r w:rsidR="005D434B">
          <w:rPr>
            <w:noProof/>
          </w:rPr>
          <w:t>Minckley et al., 1999</w:t>
        </w:r>
      </w:hyperlink>
      <w:r>
        <w:rPr>
          <w:noProof/>
        </w:rPr>
        <w:t>)</w:t>
      </w:r>
      <w:r>
        <w:fldChar w:fldCharType="end"/>
      </w:r>
      <w:r>
        <w:t xml:space="preserve">. The associated pollinator guilds are highly variable over space, and most shrubs will only interact with 20% of their full guild </w:t>
      </w:r>
      <w:r>
        <w:fldChar w:fldCharType="begin"/>
      </w:r>
      <w:r>
        <w:instrText xml:space="preserve"> ADDIN EN.CITE &lt;EndNote&gt;&lt;Cite&gt;&lt;Author&gt;Cane&lt;/Author&gt;&lt;Year&gt;2005&lt;/Year&gt;&lt;RecNum&gt;243&lt;/RecNum&gt;&lt;DisplayText&gt;(Cane et al., 2005)&lt;/DisplayText&gt;&lt;record&gt;&lt;rec-number&gt;243&lt;/rec-number&gt;&lt;foreign-keys&gt;&lt;key app="EN" db-id="efxxxd2elfvxfde05eev9swq9zv0dswrxzp2"&gt;243&lt;/key&gt;&lt;/foreign-keys&gt;&lt;ref-type name="Journal Article"&gt;17&lt;/ref-type&gt;&lt;contributors&gt;&lt;authors&gt;&lt;author&gt;Cane, James H&lt;/author&gt;&lt;author&gt;Minckley, Robert&lt;/author&gt;&lt;author&gt;Kervin, Linda&lt;/author&gt;&lt;author&gt;Roulston, T&amp;apos;Ai&lt;/author&gt;&lt;/authors&gt;&lt;/contributors&gt;&lt;titles&gt;&lt;title&gt;Temporally persistent patterns of incidence and abundance in a pollinator guild at annual and decadal scales: the bees of Larrea tridentata&lt;/title&gt;&lt;secondary-title&gt;Biological Journal of the Linnean Society&lt;/secondary-title&gt;&lt;/titles&gt;&lt;periodical&gt;&lt;full-title&gt;Biological Journal of the Linnean Society&lt;/full-title&gt;&lt;/periodical&gt;&lt;pages&gt;319-329&lt;/pages&gt;&lt;volume&gt;85&lt;/volume&gt;&lt;number&gt;3&lt;/number&gt;&lt;dates&gt;&lt;year&gt;2005&lt;/year&gt;&lt;/dates&gt;&lt;isbn&gt;1095-8312&lt;/isbn&gt;&lt;urls&gt;&lt;/urls&gt;&lt;/record&gt;&lt;/Cite&gt;&lt;/EndNote&gt;</w:instrText>
      </w:r>
      <w:r>
        <w:fldChar w:fldCharType="separate"/>
      </w:r>
      <w:r>
        <w:rPr>
          <w:noProof/>
        </w:rPr>
        <w:t>(</w:t>
      </w:r>
      <w:hyperlink w:anchor="_ENREF_17" w:tooltip="Cane, 2005 #243" w:history="1">
        <w:r w:rsidR="005D434B">
          <w:rPr>
            <w:noProof/>
          </w:rPr>
          <w:t>Cane et al., 2005</w:t>
        </w:r>
      </w:hyperlink>
      <w:r>
        <w:rPr>
          <w:noProof/>
        </w:rPr>
        <w:t>)</w:t>
      </w:r>
      <w:r>
        <w:fldChar w:fldCharType="end"/>
      </w:r>
      <w:r>
        <w:t xml:space="preserve">. </w:t>
      </w:r>
      <w:r w:rsidRPr="00AA3928">
        <w:rPr>
          <w:i/>
        </w:rPr>
        <w:t>L. tridentata</w:t>
      </w:r>
      <w:r>
        <w:t xml:space="preserve"> is one of the most reliable flowering plants in the Mojave because it has one of the lowest rainfall </w:t>
      </w:r>
      <w:r>
        <w:lastRenderedPageBreak/>
        <w:t xml:space="preserve">thresholds (12 mm) for blooming </w:t>
      </w:r>
      <w:r>
        <w:fldChar w:fldCharType="begin"/>
      </w:r>
      <w:r>
        <w:instrText xml:space="preserve"> ADDIN EN.CITE &lt;EndNote&gt;&lt;Cite&gt;&lt;Author&gt;Bowers&lt;/Author&gt;&lt;Year&gt;1994&lt;/Year&gt;&lt;RecNum&gt;41&lt;/RecNum&gt;&lt;DisplayText&gt;(Bowers and Dimmitt, 1994)&lt;/DisplayText&gt;&lt;record&gt;&lt;rec-number&gt;41&lt;/rec-number&gt;&lt;foreign-keys&gt;&lt;key app="EN" db-id="efxxxd2elfvxfde05eev9swq9zv0dswrxzp2"&gt;41&lt;/key&gt;&lt;/foreign-keys&gt;&lt;ref-type name="Journal Article"&gt;17&lt;/ref-type&gt;&lt;contributors&gt;&lt;authors&gt;&lt;author&gt;Bowers, Janice E&lt;/author&gt;&lt;author&gt;Dimmitt, Mark A&lt;/author&gt;&lt;/authors&gt;&lt;/contributors&gt;&lt;titles&gt;&lt;title&gt;Flowering phenology of six woody plants in the northern Sonoran Desert&lt;/title&gt;&lt;secondary-title&gt;Bulletin of the Torrey Botanical Club&lt;/secondary-title&gt;&lt;/titles&gt;&lt;periodical&gt;&lt;full-title&gt;Bulletin of the Torrey Botanical Club&lt;/full-title&gt;&lt;/periodical&gt;&lt;pages&gt;215-229&lt;/pages&gt;&lt;dates&gt;&lt;year&gt;1994&lt;/year&gt;&lt;/dates&gt;&lt;isbn&gt;0040-9618&lt;/isbn&gt;&lt;urls&gt;&lt;/urls&gt;&lt;/record&gt;&lt;/Cite&gt;&lt;/EndNote&gt;</w:instrText>
      </w:r>
      <w:r>
        <w:fldChar w:fldCharType="separate"/>
      </w:r>
      <w:r>
        <w:rPr>
          <w:noProof/>
        </w:rPr>
        <w:t>(</w:t>
      </w:r>
      <w:hyperlink w:anchor="_ENREF_9" w:tooltip="Bowers, 1994 #41" w:history="1">
        <w:r w:rsidR="005D434B">
          <w:rPr>
            <w:noProof/>
          </w:rPr>
          <w:t>Bowers and Dimmitt, 1994</w:t>
        </w:r>
      </w:hyperlink>
      <w:r>
        <w:rPr>
          <w:noProof/>
        </w:rPr>
        <w:t>)</w:t>
      </w:r>
      <w:r>
        <w:fldChar w:fldCharType="end"/>
      </w:r>
      <w:r>
        <w:t xml:space="preserve">. It produces copious nectar and pollen rich flowers </w:t>
      </w:r>
      <w:r>
        <w:fldChar w:fldCharType="begin"/>
      </w:r>
      <w:r>
        <w:instrText xml:space="preserve"> ADDIN EN.CITE &lt;EndNote&gt;&lt;Cite&gt;&lt;Author&gt;Simpson&lt;/Author&gt;&lt;Year&gt;1977&lt;/Year&gt;&lt;RecNum&gt;245&lt;/RecNum&gt;&lt;DisplayText&gt;(Simpson et al., 1977)&lt;/DisplayText&gt;&lt;record&gt;&lt;rec-number&gt;245&lt;/rec-number&gt;&lt;foreign-keys&gt;&lt;key app="EN" db-id="efxxxd2elfvxfde05eev9swq9zv0dswrxzp2"&gt;245&lt;/key&gt;&lt;/foreign-keys&gt;&lt;ref-type name="Journal Article"&gt;17&lt;/ref-type&gt;&lt;contributors&gt;&lt;authors&gt;&lt;author&gt;Simpson, BB&lt;/author&gt;&lt;author&gt;Neff, JL&lt;/author&gt;&lt;author&gt;Moldenke, AR&lt;/author&gt;&lt;/authors&gt;&lt;/contributors&gt;&lt;titles&gt;&lt;title&gt;Reproductive systems of Larrea&lt;/title&gt;&lt;secondary-title&gt;Mabry, T, J,, Hunziker, J, H,, DiFeo, D, R,, jr ed (s). Creosote bush: biology and chemistry of Larrea in the New World deserts. Stroudsburg, Dowden, Hutchinson &amp;amp; Ross Inc&lt;/secondary-title&gt;&lt;/titles&gt;&lt;periodical&gt;&lt;full-title&gt;Mabry, T, J,, Hunziker, J, H,, DiFeo, D, R,, jr ed (s). Creosote bush: biology and chemistry of Larrea in the New World deserts. Stroudsburg, Dowden, Hutchinson &amp;amp; Ross Inc&lt;/full-title&gt;&lt;/periodical&gt;&lt;pages&gt;92-114&lt;/pages&gt;&lt;dates&gt;&lt;year&gt;1977&lt;/year&gt;&lt;/dates&gt;&lt;urls&gt;&lt;/urls&gt;&lt;/record&gt;&lt;/Cite&gt;&lt;/EndNote&gt;</w:instrText>
      </w:r>
      <w:r>
        <w:fldChar w:fldCharType="separate"/>
      </w:r>
      <w:r>
        <w:rPr>
          <w:noProof/>
        </w:rPr>
        <w:t>(</w:t>
      </w:r>
      <w:hyperlink w:anchor="_ENREF_78" w:tooltip="Simpson, 1977 #245" w:history="1">
        <w:r w:rsidR="005D434B">
          <w:rPr>
            <w:noProof/>
          </w:rPr>
          <w:t>Simpson et al., 1977</w:t>
        </w:r>
      </w:hyperlink>
      <w:r>
        <w:rPr>
          <w:noProof/>
        </w:rPr>
        <w:t>)</w:t>
      </w:r>
      <w:r>
        <w:fldChar w:fldCharType="end"/>
      </w:r>
      <w:r>
        <w:t xml:space="preserve"> and provides critical resources to pollinators in drought years. </w:t>
      </w:r>
      <w:r w:rsidRPr="00AA3928">
        <w:rPr>
          <w:i/>
        </w:rPr>
        <w:t>L. tridentata</w:t>
      </w:r>
      <w:r>
        <w:t xml:space="preserve"> functions as a benefactor species for other desert perennials such as </w:t>
      </w:r>
      <w:r w:rsidRPr="00AA3928">
        <w:rPr>
          <w:i/>
        </w:rPr>
        <w:t>Opuntia leptocaulis</w:t>
      </w:r>
      <w:r>
        <w:t xml:space="preserve">, </w:t>
      </w:r>
      <w:r>
        <w:fldChar w:fldCharType="begin"/>
      </w:r>
      <w:r>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fldChar w:fldCharType="separate"/>
      </w:r>
      <w:r>
        <w:rPr>
          <w:noProof/>
        </w:rPr>
        <w:t>(</w:t>
      </w:r>
      <w:hyperlink w:anchor="_ENREF_95" w:tooltip="Yeaton, 1978 #15" w:history="1">
        <w:r w:rsidR="005D434B">
          <w:rPr>
            <w:noProof/>
          </w:rPr>
          <w:t>Yeaton, 1978</w:t>
        </w:r>
      </w:hyperlink>
      <w:r>
        <w:rPr>
          <w:noProof/>
        </w:rPr>
        <w:t>)</w:t>
      </w:r>
      <w:r>
        <w:fldChar w:fldCharType="end"/>
      </w:r>
      <w:r>
        <w:t xml:space="preserve">, </w:t>
      </w:r>
      <w:r w:rsidRPr="00AA3928">
        <w:rPr>
          <w:i/>
        </w:rPr>
        <w:t>Peniocereus striatus</w:t>
      </w:r>
      <w:r>
        <w:t xml:space="preserve"> </w:t>
      </w:r>
      <w:r>
        <w:fldChar w:fldCharType="begin"/>
      </w:r>
      <w:r>
        <w:instrText xml:space="preserve"> ADDIN EN.CITE &lt;EndNote&gt;&lt;Cite&gt;&lt;Author&gt;Suzán&lt;/Author&gt;&lt;Year&gt;1994&lt;/Year&gt;&lt;RecNum&gt;16&lt;/RecNum&gt;&lt;DisplayText&gt;(Suzán et al., 1994)&lt;/DisplayText&gt;&lt;record&gt;&lt;rec-number&gt;16&lt;/rec-number&gt;&lt;foreign-keys&gt;&lt;key app="EN" db-id="efxxxd2elfvxfde05eev9swq9zv0dswrxzp2"&gt;16&lt;/key&gt;&lt;/foreign-keys&gt;&lt;ref-type name="Journal Article"&gt;17&lt;/ref-type&gt;&lt;contributors&gt;&lt;authors&gt;&lt;author&gt;Suzán, Humberto&lt;/author&gt;&lt;author&gt;Nabhan, Gary P&lt;/author&gt;&lt;author&gt;Patten, Duncan T&lt;/author&gt;&lt;/authors&gt;&lt;/contributors&gt;&lt;titles&gt;&lt;title&gt;Nurse plant and floral biology of a rare night‐blooming cereus, Peniocereus striatus (Brandegee) F. Buxbaum&lt;/title&gt;&lt;secondary-title&gt;Conservation Biology&lt;/secondary-title&gt;&lt;/titles&gt;&lt;periodical&gt;&lt;full-title&gt;Conservation Biology&lt;/full-title&gt;&lt;/periodical&gt;&lt;pages&gt;461-470&lt;/pages&gt;&lt;volume&gt;8&lt;/volume&gt;&lt;number&gt;2&lt;/number&gt;&lt;dates&gt;&lt;year&gt;1994&lt;/year&gt;&lt;/dates&gt;&lt;isbn&gt;0888-8892&lt;/isbn&gt;&lt;urls&gt;&lt;/urls&gt;&lt;/record&gt;&lt;/Cite&gt;&lt;/EndNote&gt;</w:instrText>
      </w:r>
      <w:r>
        <w:fldChar w:fldCharType="separate"/>
      </w:r>
      <w:r>
        <w:rPr>
          <w:noProof/>
        </w:rPr>
        <w:t>(</w:t>
      </w:r>
      <w:hyperlink w:anchor="_ENREF_82" w:tooltip="Suzán, 1994 #16" w:history="1">
        <w:r w:rsidR="005D434B">
          <w:rPr>
            <w:noProof/>
          </w:rPr>
          <w:t>Suzán et al., 1994</w:t>
        </w:r>
      </w:hyperlink>
      <w:r>
        <w:rPr>
          <w:noProof/>
        </w:rPr>
        <w:t>)</w:t>
      </w:r>
      <w:r>
        <w:fldChar w:fldCharType="end"/>
      </w:r>
      <w:r>
        <w:t xml:space="preserve">, and facilitates </w:t>
      </w:r>
      <w:r w:rsidRPr="00B145C7">
        <w:t xml:space="preserve">native annuals </w:t>
      </w:r>
      <w:r w:rsidRPr="00B145C7">
        <w:fldChar w:fldCharType="begin"/>
      </w:r>
      <w:r w:rsidRPr="00B145C7">
        <w:instrText xml:space="preserve"> ADDIN EN.CITE &lt;EndNote&gt;&lt;Cite&gt;&lt;Author&gt;Schafer&lt;/Author&gt;&lt;Year&gt;2012&lt;/Year&gt;&lt;RecNum&gt;2&lt;/RecNum&gt;&lt;DisplayText&gt;(Schafer et al., 2012)&lt;/DisplayText&gt;&lt;record&gt;&lt;rec-number&gt;2&lt;/rec-number&gt;&lt;foreign-keys&gt;&lt;key app="EN" db-id="efxxxd2elfvxfde05eev9swq9zv0dswrxzp2"&gt;2&lt;/key&gt;&lt;/foreign-keys&gt;&lt;ref-type name="Journal Article"&gt;17&lt;/ref-type&gt;&lt;contributors&gt;&lt;authors&gt;&lt;author&gt;Schafer, JL&lt;/author&gt;&lt;author&gt;Mudrak, EL&lt;/author&gt;&lt;author&gt;Haines, CE&lt;/author&gt;&lt;author&gt;Parag, HA&lt;/author&gt;&lt;author&gt;Moloney, KA&lt;/author&gt;&lt;author&gt;Holzapfel, C&lt;/author&gt;&lt;/authors&gt;&lt;/contributors&gt;&lt;titles&gt;&lt;title&gt;The association of native and non-native annual plants with Larrea tridentata (creosote bush) in the Mojave and Sonoran Deserts&lt;/title&gt;&lt;secondary-title&gt;Journal of arid environments&lt;/secondary-title&gt;&lt;/titles&gt;&lt;periodical&gt;&lt;full-title&gt;Journal of arid environments&lt;/full-title&gt;&lt;/periodical&gt;&lt;pages&gt;129-135&lt;/pages&gt;&lt;volume&gt;87&lt;/volume&gt;&lt;dates&gt;&lt;year&gt;2012&lt;/year&gt;&lt;/dates&gt;&lt;isbn&gt;0140-1963&lt;/isbn&gt;&lt;urls&gt;&lt;/urls&gt;&lt;/record&gt;&lt;/Cite&gt;&lt;/EndNote&gt;</w:instrText>
      </w:r>
      <w:r w:rsidRPr="00B145C7">
        <w:fldChar w:fldCharType="separate"/>
      </w:r>
      <w:r w:rsidRPr="00B145C7">
        <w:rPr>
          <w:noProof/>
        </w:rPr>
        <w:t>(</w:t>
      </w:r>
      <w:hyperlink w:anchor="_ENREF_73" w:tooltip="Schafer, 2012 #2" w:history="1">
        <w:r w:rsidR="005D434B" w:rsidRPr="00B145C7">
          <w:rPr>
            <w:noProof/>
          </w:rPr>
          <w:t>Schafer et al., 2012</w:t>
        </w:r>
      </w:hyperlink>
      <w:r w:rsidRPr="00B145C7">
        <w:rPr>
          <w:noProof/>
        </w:rPr>
        <w:t>)</w:t>
      </w:r>
      <w:r w:rsidRPr="00B145C7">
        <w:fldChar w:fldCharType="end"/>
      </w:r>
      <w:r w:rsidRPr="00B145C7">
        <w:t>.</w:t>
      </w:r>
      <w:r>
        <w:t xml:space="preserve"> </w:t>
      </w:r>
    </w:p>
    <w:p w14:paraId="4EA42FE1" w14:textId="76E514AA" w:rsidR="00356BDB" w:rsidRPr="00945494" w:rsidRDefault="00727557" w:rsidP="00D36947">
      <w:pPr>
        <w:spacing w:line="360" w:lineRule="auto"/>
        <w:rPr>
          <w:u w:val="single"/>
        </w:rPr>
      </w:pPr>
      <w:r>
        <w:rPr>
          <w:u w:val="single"/>
        </w:rPr>
        <w:t>Study design</w:t>
      </w:r>
    </w:p>
    <w:p w14:paraId="0BCDB4C4" w14:textId="2E9E88B3" w:rsidR="004F1A07" w:rsidRDefault="005E3BA0" w:rsidP="00D36947">
      <w:pPr>
        <w:spacing w:line="360" w:lineRule="auto"/>
      </w:pPr>
      <w:r>
        <w:t xml:space="preserve">A total of </w:t>
      </w:r>
      <w:r w:rsidR="00E51A53" w:rsidRPr="00E51A53">
        <w:t xml:space="preserve">60 </w:t>
      </w:r>
      <w:del w:id="140" w:author="zenrunner" w:date="2018-10-05T15:52:00Z">
        <w:r w:rsidR="00E51A53" w:rsidRPr="006D4B10" w:rsidDel="009A7911">
          <w:delText>medium-sized (mean width: 336 cm, mean height: 209 cm)</w:delText>
        </w:r>
      </w:del>
      <w:r w:rsidR="00E51A53" w:rsidRPr="00E51A53">
        <w:t xml:space="preserve"> </w:t>
      </w:r>
      <w:r w:rsidR="00E51A53" w:rsidRPr="00E51A53">
        <w:rPr>
          <w:i/>
        </w:rPr>
        <w:t>L. tridentata</w:t>
      </w:r>
      <w:r w:rsidR="00E51A53" w:rsidRPr="00E51A53">
        <w:t xml:space="preserve"> shrubs </w:t>
      </w:r>
      <w:r w:rsidR="00547940">
        <w:t>with</w:t>
      </w:r>
      <w:r w:rsidR="00547940" w:rsidRPr="00E51A53">
        <w:t xml:space="preserve"> </w:t>
      </w:r>
      <w:r w:rsidR="00E51A53" w:rsidRPr="00E51A53">
        <w:t xml:space="preserve">developed floral buds and minimal perennial understory were chosen across the study </w:t>
      </w:r>
      <w:r w:rsidR="00343E52">
        <w:t>site</w:t>
      </w:r>
      <w:r w:rsidR="00FB730D">
        <w:t xml:space="preserve"> haph</w:t>
      </w:r>
      <w:r w:rsidR="00151EF9">
        <w:t>azardly</w:t>
      </w:r>
      <w:ins w:id="141" w:author="zenrunner" w:date="2018-10-05T15:53:00Z">
        <w:r w:rsidR="009A7911">
          <w:t xml:space="preserve"> </w:t>
        </w:r>
        <w:r w:rsidR="009A7911" w:rsidRPr="006D4B10">
          <w:t>(mean width: 336 cm, mean height: 209 cm)</w:t>
        </w:r>
      </w:ins>
      <w:r w:rsidR="00E51A53" w:rsidRPr="00E51A53">
        <w:t xml:space="preserve">. </w:t>
      </w:r>
      <w:r w:rsidR="001131F5">
        <w:t xml:space="preserve">Paired shrub-open microsites </w:t>
      </w:r>
      <w:r w:rsidR="00356BDB">
        <w:t xml:space="preserve">were </w:t>
      </w:r>
      <w:r w:rsidR="004B4330">
        <w:t xml:space="preserve">selected </w:t>
      </w:r>
      <w:r w:rsidR="00AE2B73" w:rsidRPr="00AE2B73">
        <w:t xml:space="preserve">inside the dripline of the focal </w:t>
      </w:r>
      <w:r w:rsidR="00FD71A7">
        <w:t>shrub</w:t>
      </w:r>
      <w:r w:rsidR="00AE2B73" w:rsidRPr="00AE2B73">
        <w:t xml:space="preserve"> and a minimum of 1</w:t>
      </w:r>
      <w:r w:rsidR="00614FD3">
        <w:t>.5</w:t>
      </w:r>
      <w:r w:rsidR="00AE2B73" w:rsidRPr="00AE2B73">
        <w:t xml:space="preserve"> m away in an open area</w:t>
      </w:r>
      <w:r w:rsidR="00356BDB">
        <w:t xml:space="preserve"> </w:t>
      </w:r>
      <w:r w:rsidR="00514F45">
        <w:t>respect</w:t>
      </w:r>
      <w:r w:rsidR="00FD71A7">
        <w:t xml:space="preserve">ively. </w:t>
      </w:r>
      <w:ins w:id="142" w:author="zenrunner" w:date="2018-10-05T15:53:00Z">
        <w:r w:rsidR="00796998">
          <w:t xml:space="preserve">A microsite is defined as an area 0.5 by 0.5m that encompasses a representative density and richness of annual plants within a desert community (citation maybe)? </w:t>
        </w:r>
      </w:ins>
      <w:r w:rsidR="00163F96">
        <w:t>B</w:t>
      </w:r>
      <w:r w:rsidR="00AE2B73">
        <w:t xml:space="preserve">oth </w:t>
      </w:r>
      <w:r w:rsidR="00163F96">
        <w:t xml:space="preserve">microsites were sampled </w:t>
      </w:r>
      <w:r w:rsidR="00AE2B73">
        <w:t xml:space="preserve">on the south </w:t>
      </w:r>
      <w:r w:rsidR="00945494">
        <w:t xml:space="preserve">side of the shrub </w:t>
      </w:r>
      <w:r w:rsidR="00AE2B73">
        <w:t xml:space="preserve">to </w:t>
      </w:r>
      <w:r w:rsidR="003B184A">
        <w:t>minimize shading</w:t>
      </w:r>
      <w:r w:rsidR="007C5D5C">
        <w:t xml:space="preserve"> and were </w:t>
      </w:r>
      <w:r w:rsidR="00B15237">
        <w:t>paired to</w:t>
      </w:r>
      <w:r w:rsidR="00AE2B73">
        <w:t xml:space="preserve"> minimize </w:t>
      </w:r>
      <w:r w:rsidR="00B15237">
        <w:t>variation</w:t>
      </w:r>
      <w:r w:rsidR="00AE2B73">
        <w:t xml:space="preserve"> due to environment</w:t>
      </w:r>
      <w:r w:rsidR="00F3485C">
        <w:t>al</w:t>
      </w:r>
      <w:r w:rsidR="00AE2B73">
        <w:t xml:space="preserve"> heterogeneity. </w:t>
      </w:r>
      <w:r w:rsidR="004F1A07">
        <w:t xml:space="preserve">To separate </w:t>
      </w:r>
      <w:r w:rsidR="00C2177F">
        <w:t>floral</w:t>
      </w:r>
      <w:r w:rsidR="004F1A07">
        <w:t xml:space="preserve"> and </w:t>
      </w:r>
      <w:r w:rsidR="00C2177F">
        <w:t>non-floral</w:t>
      </w:r>
      <w:r w:rsidR="004F1A07">
        <w:t xml:space="preserve"> interaction pathways, </w:t>
      </w:r>
      <w:r w:rsidR="00C2177F">
        <w:t xml:space="preserve">interactions </w:t>
      </w:r>
      <w:r w:rsidR="004F1A07">
        <w:t xml:space="preserve">were tested prior to </w:t>
      </w:r>
      <w:r w:rsidR="00C2177F">
        <w:t>focal shrubs blooming</w:t>
      </w:r>
      <w:r w:rsidR="004F1A07">
        <w:t xml:space="preserve"> and </w:t>
      </w:r>
      <w:r w:rsidR="00C2177F">
        <w:t xml:space="preserve">repeated using </w:t>
      </w:r>
      <w:r w:rsidR="004F1A07">
        <w:t xml:space="preserve">the same shrubs </w:t>
      </w:r>
      <w:r w:rsidR="00C2177F">
        <w:t xml:space="preserve">after </w:t>
      </w:r>
      <w:r w:rsidR="00D36947">
        <w:t>they had entered</w:t>
      </w:r>
      <w:r w:rsidR="00C2177F">
        <w:t xml:space="preserve"> into </w:t>
      </w:r>
      <w:r w:rsidR="004F1A07">
        <w:t>full bloom.</w:t>
      </w:r>
      <w:r w:rsidR="00C2177F">
        <w:t xml:space="preserve"> </w:t>
      </w:r>
      <w:r w:rsidR="004F1A07">
        <w:t>Shrubs with fewer than five open blooms were considered non-blooming (“pre-blooming”)</w:t>
      </w:r>
      <w:r w:rsidR="006D4B10">
        <w:t xml:space="preserve"> because 5 is less than 1% of mean blooming observed throughout the season.</w:t>
      </w:r>
      <w:r w:rsidR="00BE243A">
        <w:t xml:space="preserve"> </w:t>
      </w:r>
      <w:r w:rsidR="00CE3BBD">
        <w:t>The mean number of blooms of the</w:t>
      </w:r>
      <w:r w:rsidR="004F1A07">
        <w:t xml:space="preserve"> ‘blooming’ treatment was </w:t>
      </w:r>
      <w:r w:rsidR="004F1A07" w:rsidRPr="006D4B10">
        <w:t>300.2 (min: 102, max: 1080)</w:t>
      </w:r>
      <w:r w:rsidR="00BE243A">
        <w:t xml:space="preserve">. </w:t>
      </w:r>
      <w:r w:rsidR="00C2177F">
        <w:t>The repeated measures study design was chosen to measure relative changes in interactions with natural shrub phenology and to reduce between shrub variability.</w:t>
      </w:r>
      <w:r w:rsidR="0035289A">
        <w:t xml:space="preserve"> </w:t>
      </w:r>
      <w:r w:rsidR="0035289A" w:rsidRPr="00C47B5E">
        <w:t>In two cases, a focal shrub did not bloom within the study period and was replaced by a different blooming shrub. These two cases were excluded from later RII calculations</w:t>
      </w:r>
      <w:ins w:id="143" w:author="zenrunner" w:date="2018-10-05T15:55:00Z">
        <w:r w:rsidR="003138FC">
          <w:t>.</w:t>
        </w:r>
        <w:r w:rsidR="00A00B14">
          <w:t xml:space="preserve">  CHECK for typos – I am going this really quickly but am seeing quite a few.</w:t>
        </w:r>
      </w:ins>
    </w:p>
    <w:p w14:paraId="3DC487B3" w14:textId="77777777" w:rsidR="001F33DE" w:rsidRPr="00354C9D" w:rsidRDefault="001F33DE" w:rsidP="001F33DE">
      <w:pPr>
        <w:tabs>
          <w:tab w:val="left" w:pos="1335"/>
        </w:tabs>
        <w:spacing w:line="360" w:lineRule="auto"/>
        <w:rPr>
          <w:u w:val="single"/>
        </w:rPr>
      </w:pPr>
      <w:r w:rsidRPr="00354C9D">
        <w:rPr>
          <w:u w:val="single"/>
        </w:rPr>
        <w:t>Visitation and Pollen Deposition</w:t>
      </w:r>
    </w:p>
    <w:p w14:paraId="1824BE5E" w14:textId="51701EB7" w:rsidR="004D3DEB" w:rsidRDefault="00287BED" w:rsidP="00D36947">
      <w:pPr>
        <w:spacing w:line="360" w:lineRule="auto"/>
      </w:pPr>
      <w:del w:id="144" w:author="zenrunner" w:date="2018-10-05T15:55:00Z">
        <w:r w:rsidDel="00F2479E">
          <w:delText>Each morning of each study day</w:delText>
        </w:r>
      </w:del>
      <w:ins w:id="145" w:author="zenrunner" w:date="2018-10-05T15:55:00Z">
        <w:r w:rsidR="00F2479E">
          <w:t>be more specific</w:t>
        </w:r>
      </w:ins>
      <w:r>
        <w:t xml:space="preserve">, </w:t>
      </w:r>
      <w:r w:rsidR="00AA033E" w:rsidRPr="00F465EA">
        <w:rPr>
          <w:i/>
        </w:rPr>
        <w:t>M. glabrata</w:t>
      </w:r>
      <w:r w:rsidR="00AA033E">
        <w:t xml:space="preserve"> were </w:t>
      </w:r>
      <w:r w:rsidR="00945494">
        <w:t>gathered</w:t>
      </w:r>
      <w:r w:rsidR="00966C92">
        <w:t xml:space="preserve"> </w:t>
      </w:r>
      <w:r w:rsidR="002F7980">
        <w:t xml:space="preserve">from </w:t>
      </w:r>
      <w:r w:rsidR="00945494">
        <w:t>nearby (&lt;</w:t>
      </w:r>
      <w:r w:rsidR="00F465EA">
        <w:t xml:space="preserve"> </w:t>
      </w:r>
      <w:r w:rsidR="00945494">
        <w:t xml:space="preserve">3 km) </w:t>
      </w:r>
      <w:r w:rsidR="00AA033E">
        <w:t>populations where they</w:t>
      </w:r>
      <w:r w:rsidR="002F7980">
        <w:t xml:space="preserve"> </w:t>
      </w:r>
      <w:r w:rsidR="00AE2B73">
        <w:t xml:space="preserve">seasonally </w:t>
      </w:r>
      <w:r w:rsidR="00AA033E">
        <w:t>coexist</w:t>
      </w:r>
      <w:r w:rsidR="002F7980">
        <w:t xml:space="preserve"> with </w:t>
      </w:r>
      <w:r w:rsidR="00F3485C" w:rsidRPr="00F3485C">
        <w:rPr>
          <w:i/>
        </w:rPr>
        <w:t>L</w:t>
      </w:r>
      <w:r w:rsidR="00F3485C">
        <w:rPr>
          <w:i/>
        </w:rPr>
        <w:t>.</w:t>
      </w:r>
      <w:r w:rsidR="002F7980">
        <w:rPr>
          <w:i/>
        </w:rPr>
        <w:t xml:space="preserve"> tridentata</w:t>
      </w:r>
      <w:r w:rsidR="00011768">
        <w:rPr>
          <w:i/>
        </w:rPr>
        <w:t>.</w:t>
      </w:r>
      <w:r>
        <w:t xml:space="preserve"> </w:t>
      </w:r>
      <w:r w:rsidR="00011768">
        <w:t xml:space="preserve">These </w:t>
      </w:r>
      <w:ins w:id="146" w:author="zenrunner" w:date="2018-10-05T15:55:00Z">
        <w:r w:rsidR="003E7AF6">
          <w:t xml:space="preserve">plants? </w:t>
        </w:r>
      </w:ins>
      <w:r w:rsidR="00011768">
        <w:t>were</w:t>
      </w:r>
      <w:r w:rsidR="002F7980">
        <w:t xml:space="preserve"> trans</w:t>
      </w:r>
      <w:r w:rsidR="00CD495C">
        <w:t>planted into 15 cm</w:t>
      </w:r>
      <w:r w:rsidR="00356BDB">
        <w:t xml:space="preserve"> diameter</w:t>
      </w:r>
      <w:r w:rsidR="00011768">
        <w:t xml:space="preserve"> black pots and</w:t>
      </w:r>
      <w:r w:rsidR="00CD495C">
        <w:t xml:space="preserve"> </w:t>
      </w:r>
      <w:r w:rsidR="00011768">
        <w:t xml:space="preserve">one pot was placed </w:t>
      </w:r>
      <w:del w:id="147" w:author="zenrunner" w:date="2018-10-05T15:55:00Z">
        <w:r w:rsidR="00011768" w:rsidDel="00427572">
          <w:delText xml:space="preserve">per </w:delText>
        </w:r>
      </w:del>
      <w:ins w:id="148" w:author="zenrunner" w:date="2018-10-05T15:55:00Z">
        <w:r w:rsidR="00427572">
          <w:t xml:space="preserve">at each </w:t>
        </w:r>
      </w:ins>
      <w:r w:rsidR="00011768">
        <w:t xml:space="preserve">microsite for a total of six shrub/open pairs per day. Conspecific floral density influences pollinator visitation </w:t>
      </w:r>
      <w:r w:rsidR="00D86641">
        <w:fldChar w:fldCharType="begin"/>
      </w:r>
      <w:r w:rsidR="00D86641">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D86641">
        <w:fldChar w:fldCharType="separate"/>
      </w:r>
      <w:r w:rsidR="00D86641">
        <w:rPr>
          <w:noProof/>
        </w:rPr>
        <w:t>(</w:t>
      </w:r>
      <w:hyperlink w:anchor="_ENREF_8" w:tooltip="Bosch, 2001 #253" w:history="1">
        <w:r w:rsidR="005D434B">
          <w:rPr>
            <w:noProof/>
          </w:rPr>
          <w:t>Bosch and Waser, 2001</w:t>
        </w:r>
      </w:hyperlink>
      <w:r w:rsidR="00D86641">
        <w:rPr>
          <w:noProof/>
        </w:rPr>
        <w:t>)</w:t>
      </w:r>
      <w:r w:rsidR="00D86641">
        <w:fldChar w:fldCharType="end"/>
      </w:r>
      <w:r w:rsidR="00011768">
        <w:t xml:space="preserve">. </w:t>
      </w:r>
      <w:r w:rsidR="00CD495C">
        <w:t>T</w:t>
      </w:r>
      <w:r w:rsidR="00CE3BBD">
        <w:t>herefore, t</w:t>
      </w:r>
      <w:r w:rsidR="00CD495C">
        <w:t>ranspla</w:t>
      </w:r>
      <w:r w:rsidR="002F7980">
        <w:t xml:space="preserve">nts </w:t>
      </w:r>
      <w:r w:rsidR="001C1891">
        <w:t>of similar</w:t>
      </w:r>
      <w:r w:rsidR="00F3485C">
        <w:t xml:space="preserve"> size and habit were paired</w:t>
      </w:r>
      <w:r>
        <w:t>,</w:t>
      </w:r>
      <w:r w:rsidR="00F3485C">
        <w:t xml:space="preserve"> and </w:t>
      </w:r>
      <w:r w:rsidR="00011768">
        <w:t>t</w:t>
      </w:r>
      <w:r>
        <w:t>he flowerheads</w:t>
      </w:r>
      <w:r w:rsidR="009309CC">
        <w:t xml:space="preserve"> of </w:t>
      </w:r>
      <w:r w:rsidR="00CE3BBD">
        <w:rPr>
          <w:i/>
        </w:rPr>
        <w:t>M. glabrata</w:t>
      </w:r>
      <w:r w:rsidR="00CC0F91">
        <w:t xml:space="preserve"> </w:t>
      </w:r>
      <w:r w:rsidR="009309CC">
        <w:t xml:space="preserve">were trimmed </w:t>
      </w:r>
      <w:r w:rsidR="00CC0F91">
        <w:t xml:space="preserve">to </w:t>
      </w:r>
      <w:r>
        <w:t>equal numbers</w:t>
      </w:r>
      <w:r w:rsidR="00CC0F91">
        <w:t xml:space="preserve"> between </w:t>
      </w:r>
      <w:r>
        <w:t>paired microsite</w:t>
      </w:r>
      <w:r w:rsidR="00CE3BBD">
        <w:t>s</w:t>
      </w:r>
      <w:r w:rsidR="00CC0F91">
        <w:t>, but left to vary between replicates</w:t>
      </w:r>
      <w:r w:rsidR="001C1891">
        <w:t>. The mean number of flowers per</w:t>
      </w:r>
      <w:r w:rsidR="00F627D9">
        <w:t xml:space="preserve"> pot was 10 (min 6, max 20). </w:t>
      </w:r>
      <w:r w:rsidR="00AE2C97">
        <w:t xml:space="preserve">Polaroid Cube+ HD </w:t>
      </w:r>
      <w:r w:rsidR="003E099F">
        <w:t xml:space="preserve">video cameras </w:t>
      </w:r>
      <w:r w:rsidR="003E099F">
        <w:lastRenderedPageBreak/>
        <w:t>(1080p</w:t>
      </w:r>
      <w:r w:rsidR="00855923">
        <w:t xml:space="preserve">) </w:t>
      </w:r>
      <w:r w:rsidR="001C1891">
        <w:t xml:space="preserve">were used </w:t>
      </w:r>
      <w:r w:rsidR="00855923">
        <w:t>to record pollinator activity to each</w:t>
      </w:r>
      <w:r w:rsidR="00F627D9">
        <w:t xml:space="preserve"> potted</w:t>
      </w:r>
      <w:r w:rsidR="001C1891">
        <w:t xml:space="preserve"> </w:t>
      </w:r>
      <w:r w:rsidR="001C1891" w:rsidRPr="00F627D9">
        <w:rPr>
          <w:i/>
        </w:rPr>
        <w:t>M. glabrata</w:t>
      </w:r>
      <w:r w:rsidR="000E687C">
        <w:t xml:space="preserve">. </w:t>
      </w:r>
      <w:r w:rsidR="00772E71">
        <w:t xml:space="preserve">Recording </w:t>
      </w:r>
      <w:del w:id="149" w:author="zenrunner" w:date="2018-10-05T15:55:00Z">
        <w:r w:rsidR="00772E71" w:rsidDel="00A3384B">
          <w:delText xml:space="preserve">periods </w:delText>
        </w:r>
      </w:del>
      <w:r w:rsidR="00AA21F0">
        <w:t xml:space="preserve">took place </w:t>
      </w:r>
      <w:r w:rsidR="00855923">
        <w:t>between 11:30 am and 3:30 pm</w:t>
      </w:r>
      <w:r w:rsidR="00716C5E">
        <w:t xml:space="preserve"> </w:t>
      </w:r>
      <w:r w:rsidR="00AA21F0">
        <w:t>(</w:t>
      </w:r>
      <w:r w:rsidR="00716C5E">
        <w:t>mean</w:t>
      </w:r>
      <w:r w:rsidR="003E099F">
        <w:t xml:space="preserve"> length: 1:19 h</w:t>
      </w:r>
      <w:r w:rsidR="00716C5E">
        <w:t>r</w:t>
      </w:r>
      <w:r w:rsidR="003E099F">
        <w:t>:min</w:t>
      </w:r>
      <w:r w:rsidR="00855923">
        <w:t xml:space="preserve">). </w:t>
      </w:r>
      <w:r w:rsidR="00C85807">
        <w:t>The use of video technology allows for higher temporal resolution</w:t>
      </w:r>
      <w:del w:id="150" w:author="zenrunner" w:date="2018-10-05T15:56:00Z">
        <w:r w:rsidR="00A60E2F" w:rsidDel="0020367A">
          <w:delText>,</w:delText>
        </w:r>
      </w:del>
      <w:r w:rsidR="00A60E2F">
        <w:t xml:space="preserve"> and replication beyond what is possible using traditional </w:t>
      </w:r>
      <w:r w:rsidR="00A60E2F" w:rsidRPr="0020367A">
        <w:rPr>
          <w:i/>
          <w:rPrChange w:id="151" w:author="zenrunner" w:date="2018-10-05T15:56:00Z">
            <w:rPr/>
          </w:rPrChange>
        </w:rPr>
        <w:t>in</w:t>
      </w:r>
      <w:ins w:id="152" w:author="zenrunner" w:date="2018-10-05T15:56:00Z">
        <w:r w:rsidR="0020367A" w:rsidRPr="0020367A">
          <w:rPr>
            <w:i/>
            <w:rPrChange w:id="153" w:author="zenrunner" w:date="2018-10-05T15:56:00Z">
              <w:rPr/>
            </w:rPrChange>
          </w:rPr>
          <w:t xml:space="preserve"> s</w:t>
        </w:r>
      </w:ins>
      <w:del w:id="154" w:author="zenrunner" w:date="2018-10-05T15:56:00Z">
        <w:r w:rsidR="00A60E2F" w:rsidRPr="0020367A" w:rsidDel="0020367A">
          <w:rPr>
            <w:i/>
            <w:rPrChange w:id="155" w:author="zenrunner" w:date="2018-10-05T15:56:00Z">
              <w:rPr/>
            </w:rPrChange>
          </w:rPr>
          <w:delText>s</w:delText>
        </w:r>
      </w:del>
      <w:r w:rsidR="00A60E2F" w:rsidRPr="0020367A">
        <w:rPr>
          <w:i/>
          <w:rPrChange w:id="156" w:author="zenrunner" w:date="2018-10-05T15:56:00Z">
            <w:rPr/>
          </w:rPrChange>
        </w:rPr>
        <w:t>itu</w:t>
      </w:r>
      <w:r w:rsidR="00A60E2F">
        <w:t xml:space="preserve"> observations</w:t>
      </w:r>
      <w:r w:rsidR="00AA21F0">
        <w:t xml:space="preserve"> </w:t>
      </w:r>
      <w:r w:rsidR="009F602B">
        <w:fldChar w:fldCharType="begin"/>
      </w:r>
      <w:r w:rsidR="009F602B">
        <w:instrText xml:space="preserve"> ADDIN EN.CITE &lt;EndNote&gt;&lt;Cite&gt;&lt;Author&gt;Lortie&lt;/Author&gt;&lt;Year&gt;2012&lt;/Year&gt;&lt;RecNum&gt;289&lt;/RecNum&gt;&lt;DisplayText&gt;(Lortie et al., 2012)&lt;/DisplayText&gt;&lt;record&gt;&lt;rec-number&gt;289&lt;/rec-number&gt;&lt;foreign-keys&gt;&lt;key app="EN" db-id="efxxxd2elfvxfde05eev9swq9zv0dswrxzp2"&gt;289&lt;/key&gt;&lt;/foreign-keys&gt;&lt;ref-type name="Journal Article"&gt;17&lt;/ref-type&gt;&lt;contributors&gt;&lt;authors&gt;&lt;author&gt;Lortie, Christopher J&lt;/author&gt;&lt;author&gt;Budden, Amber E&lt;/author&gt;&lt;author&gt;Reid, Anya M&lt;/author&gt;&lt;/authors&gt;&lt;/contributors&gt;&lt;titles&gt;&lt;title&gt;From birds to bees: applying video observation techniques to invertebrate pollinators&lt;/title&gt;&lt;secondary-title&gt;Journal of Pollination Ecology&lt;/secondary-title&gt;&lt;/titles&gt;&lt;periodical&gt;&lt;full-title&gt;Journal of Pollination Ecology&lt;/full-title&gt;&lt;/periodical&gt;&lt;pages&gt;125-128&lt;/pages&gt;&lt;volume&gt;6&lt;/volume&gt;&lt;number&gt;0&lt;/number&gt;&lt;dates&gt;&lt;year&gt;2012&lt;/year&gt;&lt;/dates&gt;&lt;urls&gt;&lt;/urls&gt;&lt;/record&gt;&lt;/Cite&gt;&lt;/EndNote&gt;</w:instrText>
      </w:r>
      <w:r w:rsidR="009F602B">
        <w:fldChar w:fldCharType="separate"/>
      </w:r>
      <w:r w:rsidR="009F602B">
        <w:rPr>
          <w:noProof/>
        </w:rPr>
        <w:t>(</w:t>
      </w:r>
      <w:hyperlink w:anchor="_ENREF_46" w:tooltip="Lortie, 2012 #289" w:history="1">
        <w:r w:rsidR="005D434B">
          <w:rPr>
            <w:noProof/>
          </w:rPr>
          <w:t>Lortie et al., 2012</w:t>
        </w:r>
      </w:hyperlink>
      <w:r w:rsidR="009F602B">
        <w:rPr>
          <w:noProof/>
        </w:rPr>
        <w:t>)</w:t>
      </w:r>
      <w:r w:rsidR="009F602B">
        <w:fldChar w:fldCharType="end"/>
      </w:r>
      <w:r w:rsidR="00A60E2F">
        <w:t xml:space="preserve">. </w:t>
      </w:r>
      <w:r w:rsidR="005E23FD">
        <w:t>Ten day</w:t>
      </w:r>
      <w:r w:rsidR="00D0670D">
        <w:t>s</w:t>
      </w:r>
      <w:r w:rsidR="005E23FD">
        <w:t xml:space="preserve"> of</w:t>
      </w:r>
      <w:r w:rsidR="00855923">
        <w:t xml:space="preserve"> pre-blooming</w:t>
      </w:r>
      <w:r w:rsidR="005E23FD">
        <w:t xml:space="preserve"> trials (60 shrub/open pairs) were </w:t>
      </w:r>
      <w:r w:rsidR="00D0670D">
        <w:t xml:space="preserve">conducted </w:t>
      </w:r>
      <w:r w:rsidR="004B6CF1">
        <w:t>between April 10 and April 20</w:t>
      </w:r>
      <w:r w:rsidR="00855923">
        <w:t xml:space="preserve"> and</w:t>
      </w:r>
      <w:r w:rsidR="00D945BD">
        <w:t xml:space="preserve"> </w:t>
      </w:r>
      <w:r w:rsidR="00855923">
        <w:t>t</w:t>
      </w:r>
      <w:r w:rsidR="00D0670D">
        <w:t xml:space="preserve">en days of </w:t>
      </w:r>
      <w:r w:rsidR="00855923">
        <w:t xml:space="preserve">blooming </w:t>
      </w:r>
      <w:r w:rsidR="00D0670D">
        <w:t>trials (60 shrub/open pairs)</w:t>
      </w:r>
      <w:r w:rsidR="004B6CF1">
        <w:t xml:space="preserve"> </w:t>
      </w:r>
      <w:r w:rsidR="00CE3BBD">
        <w:t>between April 21 and May 2</w:t>
      </w:r>
      <w:r w:rsidR="00855923">
        <w:t>.</w:t>
      </w:r>
      <w:r w:rsidR="004B6CF1">
        <w:t xml:space="preserve"> </w:t>
      </w:r>
      <w:r w:rsidR="00706E5F">
        <w:t xml:space="preserve">To test for </w:t>
      </w:r>
      <w:r w:rsidR="00716C5E">
        <w:t xml:space="preserve">any </w:t>
      </w:r>
      <w:r w:rsidR="003E099F">
        <w:t>influence of naturally</w:t>
      </w:r>
      <w:r w:rsidR="00706E5F">
        <w:t xml:space="preserve"> co-occurring annuals and blooming shrubs, h</w:t>
      </w:r>
      <w:r w:rsidR="00E3586A">
        <w:t xml:space="preserve">eterospecific annual floral density </w:t>
      </w:r>
      <w:r w:rsidR="00465E1C">
        <w:t>was measured within a 0.25 m</w:t>
      </w:r>
      <w:r w:rsidR="00465E1C">
        <w:rPr>
          <w:vertAlign w:val="superscript"/>
        </w:rPr>
        <w:t>2</w:t>
      </w:r>
      <w:r w:rsidR="00465E1C">
        <w:t xml:space="preserve"> quadrat in each microsite and the number of heterospecific shrubs in bloom were counted within a 2 m radius of each microsite. </w:t>
      </w:r>
      <w:r w:rsidR="004D3DEB">
        <w:t>The</w:t>
      </w:r>
      <w:r w:rsidR="003E099F">
        <w:t xml:space="preserve"> </w:t>
      </w:r>
      <w:r w:rsidR="001B682A">
        <w:t xml:space="preserve">number of open blooms of each </w:t>
      </w:r>
      <w:r w:rsidR="001B682A" w:rsidRPr="00465E1C">
        <w:rPr>
          <w:i/>
        </w:rPr>
        <w:t>L. tridentata</w:t>
      </w:r>
      <w:r w:rsidR="001B682A">
        <w:t xml:space="preserve"> was</w:t>
      </w:r>
      <w:r w:rsidR="00465E1C">
        <w:t xml:space="preserve"> counted at the same time.</w:t>
      </w:r>
    </w:p>
    <w:p w14:paraId="4476D40A" w14:textId="77777777" w:rsidR="00EC0CFC" w:rsidRDefault="00D567D1" w:rsidP="00D36947">
      <w:pPr>
        <w:spacing w:line="360" w:lineRule="auto"/>
        <w:rPr>
          <w:ins w:id="157" w:author="zenrunner" w:date="2018-10-05T15:56:00Z"/>
        </w:rPr>
      </w:pPr>
      <w:del w:id="158" w:author="zenrunner" w:date="2018-10-05T15:56:00Z">
        <w:r w:rsidDel="00EC0CFC">
          <w:delText>In the manu</w:delText>
        </w:r>
        <w:r w:rsidR="00EE293B" w:rsidDel="00EC0CFC">
          <w:delText>al video processing post-season</w:delText>
        </w:r>
        <w:r w:rsidDel="00EC0CFC">
          <w:delText xml:space="preserve"> </w:delText>
        </w:r>
        <w:r w:rsidR="001B2AA7" w:rsidDel="00EC0CFC">
          <w:delText>insect-phytometer plant pollinati</w:delText>
        </w:r>
        <w:r w:rsidR="00EE293B" w:rsidDel="00EC0CFC">
          <w:delText xml:space="preserve">on interactions were estimated </w:delText>
        </w:r>
        <w:r w:rsidR="001633A5" w:rsidDel="00EC0CFC">
          <w:delText>using</w:delText>
        </w:r>
        <w:r w:rsidR="00EE293B" w:rsidDel="00EC0CFC">
          <w:delText xml:space="preserve"> the </w:delText>
        </w:r>
        <w:r w:rsidR="00225181" w:rsidDel="00EC0CFC">
          <w:delText xml:space="preserve">timestamps of the </w:delText>
        </w:r>
        <w:r w:rsidR="00EE293B" w:rsidDel="00EC0CFC">
          <w:delText>videos.</w:delText>
        </w:r>
        <w:r w:rsidR="005C06E6" w:rsidDel="00EC0CFC">
          <w:delText xml:space="preserve"> </w:delText>
        </w:r>
      </w:del>
    </w:p>
    <w:p w14:paraId="54A7CF19" w14:textId="49AC6D90" w:rsidR="00B23B9C" w:rsidRDefault="00E01B47" w:rsidP="00D36947">
      <w:pPr>
        <w:spacing w:line="360" w:lineRule="auto"/>
      </w:pPr>
      <w:r>
        <w:t>A</w:t>
      </w:r>
      <w:r w:rsidR="009B777A">
        <w:t xml:space="preserve"> flower visit</w:t>
      </w:r>
      <w:ins w:id="159" w:author="zenrunner" w:date="2018-10-05T15:56:00Z">
        <w:r w:rsidR="00205D8D">
          <w:t xml:space="preserve"> in video data</w:t>
        </w:r>
      </w:ins>
      <w:r w:rsidR="004D3DEB">
        <w:t xml:space="preserve"> was defined as </w:t>
      </w:r>
      <w:del w:id="160" w:author="zenrunner" w:date="2018-10-05T15:57:00Z">
        <w:r w:rsidR="004D3DEB" w:rsidDel="00D16509">
          <w:delText xml:space="preserve">when </w:delText>
        </w:r>
      </w:del>
      <w:r w:rsidR="004D3DEB">
        <w:t xml:space="preserve">an </w:t>
      </w:r>
      <w:ins w:id="161" w:author="zenrunner" w:date="2018-10-05T15:57:00Z">
        <w:r w:rsidR="00391323">
          <w:t>instance</w:t>
        </w:r>
        <w:r w:rsidR="000174FA">
          <w:t xml:space="preserve"> when an </w:t>
        </w:r>
      </w:ins>
      <w:r w:rsidR="004D3DEB">
        <w:t xml:space="preserve">insect visitor </w:t>
      </w:r>
      <w:del w:id="162" w:author="zenrunner" w:date="2018-10-09T13:41:00Z">
        <w:r w:rsidR="004D3DEB" w:rsidDel="00684337">
          <w:delText xml:space="preserve">flew on and </w:delText>
        </w:r>
      </w:del>
      <w:r w:rsidR="004D3DEB">
        <w:t>touched</w:t>
      </w:r>
      <w:r w:rsidR="00854283">
        <w:t xml:space="preserve"> the open side of </w:t>
      </w:r>
      <w:r w:rsidR="00453F7B">
        <w:t>a</w:t>
      </w:r>
      <w:r w:rsidR="00854283">
        <w:t xml:space="preserve"> flower. </w:t>
      </w:r>
      <w:r w:rsidR="00854283" w:rsidRPr="009B777A">
        <w:t xml:space="preserve">A foraging </w:t>
      </w:r>
      <w:r w:rsidR="00AA0936">
        <w:t>instance</w:t>
      </w:r>
      <w:r w:rsidR="00AA0936" w:rsidRPr="009B777A">
        <w:t xml:space="preserve"> </w:t>
      </w:r>
      <w:r w:rsidR="00696D62" w:rsidRPr="009B777A">
        <w:t>wa</w:t>
      </w:r>
      <w:r w:rsidR="004D3DEB" w:rsidRPr="009B777A">
        <w:t xml:space="preserve">s </w:t>
      </w:r>
      <w:r w:rsidR="00854283" w:rsidRPr="009B777A">
        <w:t xml:space="preserve">defined as </w:t>
      </w:r>
      <w:r w:rsidR="005C06E6">
        <w:t>one plant visit,</w:t>
      </w:r>
      <w:r w:rsidR="00225181">
        <w:t xml:space="preserve"> measured between </w:t>
      </w:r>
      <w:r w:rsidR="00FD75D2">
        <w:t>initial contact and when visitor departed from physical contact</w:t>
      </w:r>
      <w:r w:rsidR="00225181">
        <w:t xml:space="preserve"> of</w:t>
      </w:r>
      <w:r w:rsidR="00FD75D2">
        <w:t xml:space="preserve"> </w:t>
      </w:r>
      <w:r>
        <w:t>the final flower and left the field of view</w:t>
      </w:r>
      <w:r w:rsidR="00634992">
        <w:t xml:space="preserve">. </w:t>
      </w:r>
      <w:r w:rsidR="009B777A">
        <w:t xml:space="preserve">Visit duration included </w:t>
      </w:r>
      <w:del w:id="163" w:author="zenrunner" w:date="2018-10-09T13:53:00Z">
        <w:r w:rsidR="009B777A" w:rsidDel="006D7FC9">
          <w:delText>inter</w:delText>
        </w:r>
      </w:del>
      <w:ins w:id="164" w:author="zenrunner" w:date="2018-10-09T13:53:00Z">
        <w:r w:rsidR="006D7FC9">
          <w:t>flower-to</w:t>
        </w:r>
      </w:ins>
      <w:r w:rsidR="009B777A">
        <w:t xml:space="preserve">-flower travel time </w:t>
      </w:r>
      <w:r w:rsidR="00854283" w:rsidRPr="009B777A">
        <w:t xml:space="preserve">and multiple flowers </w:t>
      </w:r>
      <w:del w:id="165" w:author="zenrunner" w:date="2018-10-09T13:53:00Z">
        <w:r w:rsidR="00854283" w:rsidRPr="009B777A" w:rsidDel="006D7FC9">
          <w:delText>could be</w:delText>
        </w:r>
      </w:del>
      <w:ins w:id="166" w:author="zenrunner" w:date="2018-10-09T13:53:00Z">
        <w:r w:rsidR="006D7FC9">
          <w:t>were coded</w:t>
        </w:r>
      </w:ins>
      <w:r w:rsidR="00854283" w:rsidRPr="009B777A">
        <w:t xml:space="preserve"> </w:t>
      </w:r>
      <w:del w:id="167" w:author="zenrunner" w:date="2018-10-09T13:53:00Z">
        <w:r w:rsidR="00854283" w:rsidRPr="009B777A" w:rsidDel="006D7FC9">
          <w:delText>visited during</w:delText>
        </w:r>
      </w:del>
      <w:ins w:id="168" w:author="zenrunner" w:date="2018-10-09T13:53:00Z">
        <w:r w:rsidR="006D7FC9">
          <w:t>as a single</w:t>
        </w:r>
      </w:ins>
      <w:r w:rsidR="00854283" w:rsidRPr="009B777A">
        <w:t xml:space="preserve"> </w:t>
      </w:r>
      <w:del w:id="169" w:author="zenrunner" w:date="2018-10-09T13:53:00Z">
        <w:r w:rsidR="00854283" w:rsidRPr="009B777A" w:rsidDel="006D7FC9">
          <w:delText xml:space="preserve">one </w:delText>
        </w:r>
      </w:del>
      <w:r w:rsidR="00854283" w:rsidRPr="009B777A">
        <w:t xml:space="preserve">foraging </w:t>
      </w:r>
      <w:r w:rsidR="007F7F4B">
        <w:t>instance</w:t>
      </w:r>
      <w:ins w:id="170" w:author="zenrunner" w:date="2018-10-09T13:53:00Z">
        <w:r w:rsidR="00284904">
          <w:t xml:space="preserve"> – all this is good but a bity confusing </w:t>
        </w:r>
      </w:ins>
      <w:ins w:id="171" w:author="zenrunner" w:date="2018-10-09T13:54:00Z">
        <w:r w:rsidR="00284904">
          <w:t>–</w:t>
        </w:r>
      </w:ins>
      <w:ins w:id="172" w:author="zenrunner" w:date="2018-10-09T13:53:00Z">
        <w:r w:rsidR="00284904">
          <w:t xml:space="preserve"> if </w:t>
        </w:r>
      </w:ins>
      <w:ins w:id="173" w:author="zenrunner" w:date="2018-10-09T13:54:00Z">
        <w:r w:rsidR="00284904">
          <w:t>you can state more directly – be sweet</w:t>
        </w:r>
      </w:ins>
      <w:r w:rsidR="00854283" w:rsidRPr="009B777A">
        <w:t>.</w:t>
      </w:r>
      <w:r w:rsidR="00EF5937">
        <w:t xml:space="preserve"> </w:t>
      </w:r>
      <w:r w:rsidR="00854283">
        <w:t>T</w:t>
      </w:r>
      <w:r w:rsidR="00EF5937">
        <w:t>otal flowers</w:t>
      </w:r>
      <w:r w:rsidR="00093A34">
        <w:t xml:space="preserve"> is</w:t>
      </w:r>
      <w:r w:rsidR="00392CC5">
        <w:t xml:space="preserve"> the sum of all</w:t>
      </w:r>
      <w:r w:rsidR="004D3DEB">
        <w:t xml:space="preserve"> flowers visited per replica</w:t>
      </w:r>
      <w:r w:rsidR="00854283">
        <w:t>te</w:t>
      </w:r>
      <w:r w:rsidR="004D3DEB">
        <w:t xml:space="preserve">. </w:t>
      </w:r>
      <w:r w:rsidR="00854283">
        <w:t>Proportion of flowers visited is</w:t>
      </w:r>
      <w:r w:rsidR="004D3DEB">
        <w:t xml:space="preserve"> the number of </w:t>
      </w:r>
      <w:r w:rsidR="00854283">
        <w:t xml:space="preserve">unique </w:t>
      </w:r>
      <w:r w:rsidR="004D3DEB">
        <w:t>f</w:t>
      </w:r>
      <w:r w:rsidR="001633A5">
        <w:t>lowers visited per foraging instance</w:t>
      </w:r>
      <w:r w:rsidR="004D3DEB">
        <w:t xml:space="preserve"> divided by the number of flowers in the field of vision.</w:t>
      </w:r>
      <w:r w:rsidR="00854283">
        <w:t xml:space="preserve"> </w:t>
      </w:r>
      <w:r w:rsidR="004D3DEB">
        <w:t xml:space="preserve">Floral visitors </w:t>
      </w:r>
      <w:r w:rsidR="00906E7A">
        <w:t xml:space="preserve">were identified to </w:t>
      </w:r>
      <w:r w:rsidR="00854283">
        <w:t>recognizable taxonomic units (RTU)</w:t>
      </w:r>
      <w:r w:rsidR="00624689">
        <w:t xml:space="preserve"> including the following categories:</w:t>
      </w:r>
      <w:r w:rsidR="00854283">
        <w:t xml:space="preserve"> </w:t>
      </w:r>
      <w:r w:rsidR="00906E7A">
        <w:t xml:space="preserve">honeybees, solitary bees, </w:t>
      </w:r>
      <w:r w:rsidR="00465E1C">
        <w:t>Lepidoptera</w:t>
      </w:r>
      <w:r w:rsidR="00906E7A">
        <w:t>, syrphid flies, bombyl</w:t>
      </w:r>
      <w:r w:rsidR="008F3DB3">
        <w:t>i</w:t>
      </w:r>
      <w:r w:rsidR="00906E7A">
        <w:t xml:space="preserve">id flies and other, </w:t>
      </w:r>
      <w:r w:rsidR="00465E1C">
        <w:t xml:space="preserve">which was </w:t>
      </w:r>
      <w:r w:rsidR="007B51BC">
        <w:t>comprised primarily of</w:t>
      </w:r>
      <w:r w:rsidR="00906E7A">
        <w:t xml:space="preserve"> small beetles</w:t>
      </w:r>
      <w:r w:rsidR="007B51BC">
        <w:t xml:space="preserve"> and muscoid flies</w:t>
      </w:r>
      <w:r w:rsidR="00906E7A">
        <w:t>.</w:t>
      </w:r>
      <w:r w:rsidR="00901BA2">
        <w:t xml:space="preserve"> </w:t>
      </w:r>
      <w:ins w:id="174" w:author="zenrunner" w:date="2018-10-09T13:54:00Z">
        <w:r w:rsidR="002E04BB">
          <w:t xml:space="preserve">A total of </w:t>
        </w:r>
      </w:ins>
      <w:del w:id="175" w:author="zenrunner" w:date="2018-10-09T13:54:00Z">
        <w:r w:rsidR="004D3DEB" w:rsidRPr="000B2215" w:rsidDel="002E04BB">
          <w:delText xml:space="preserve">Five </w:delText>
        </w:r>
      </w:del>
      <w:ins w:id="176" w:author="zenrunner" w:date="2018-10-09T13:54:00Z">
        <w:r w:rsidR="002E04BB">
          <w:t>f</w:t>
        </w:r>
        <w:r w:rsidR="002E04BB" w:rsidRPr="000B2215">
          <w:t xml:space="preserve">ive </w:t>
        </w:r>
      </w:ins>
      <w:r w:rsidR="004D3DEB" w:rsidRPr="000B2215">
        <w:t>videos were omitted due to</w:t>
      </w:r>
      <w:r w:rsidR="00901BA2" w:rsidRPr="000B2215">
        <w:t xml:space="preserve"> disturba</w:t>
      </w:r>
      <w:r w:rsidR="00854283" w:rsidRPr="000B2215">
        <w:t>nce or battery failure</w:t>
      </w:r>
      <w:r w:rsidR="00901BA2" w:rsidRPr="000B2215">
        <w:t>.</w:t>
      </w:r>
    </w:p>
    <w:p w14:paraId="2EEDAD3E" w14:textId="14B19B2A" w:rsidR="00F16FE5" w:rsidRPr="005C06E6" w:rsidRDefault="00F16FE5" w:rsidP="00D36947">
      <w:pPr>
        <w:spacing w:line="360" w:lineRule="auto"/>
      </w:pPr>
      <w:r>
        <w:t xml:space="preserve">To quantify </w:t>
      </w:r>
      <w:del w:id="177" w:author="zenrunner" w:date="2018-10-09T13:40:00Z">
        <w:r w:rsidDel="006C2F91">
          <w:delText xml:space="preserve">how </w:delText>
        </w:r>
      </w:del>
      <w:r>
        <w:t xml:space="preserve">pollen deposition </w:t>
      </w:r>
      <w:del w:id="178" w:author="zenrunner" w:date="2018-10-09T13:41:00Z">
        <w:r w:rsidDel="006C2F91">
          <w:delText xml:space="preserve">is influenced </w:delText>
        </w:r>
      </w:del>
      <w:r>
        <w:t xml:space="preserve">by proximity to </w:t>
      </w:r>
      <w:r w:rsidRPr="0010779D">
        <w:rPr>
          <w:i/>
        </w:rPr>
        <w:t>L. tridentata</w:t>
      </w:r>
      <w:r>
        <w:t xml:space="preserve">, stigma were excised from </w:t>
      </w:r>
      <w:r w:rsidRPr="0010779D">
        <w:rPr>
          <w:i/>
        </w:rPr>
        <w:t>M. glabrata</w:t>
      </w:r>
      <w:r>
        <w:t xml:space="preserve"> at a nearby site (3 km) with a naturally occurring, co-blooming population of </w:t>
      </w:r>
      <w:r w:rsidRPr="0010779D">
        <w:rPr>
          <w:i/>
        </w:rPr>
        <w:t>M. glabrata</w:t>
      </w:r>
      <w:r>
        <w:t xml:space="preserve"> and </w:t>
      </w:r>
      <w:r w:rsidRPr="0010779D">
        <w:rPr>
          <w:i/>
        </w:rPr>
        <w:t>L. tridentata</w:t>
      </w:r>
      <w:r>
        <w:t xml:space="preserve"> between April 31</w:t>
      </w:r>
      <w:r w:rsidRPr="00D41A4E">
        <w:rPr>
          <w:vertAlign w:val="superscript"/>
        </w:rPr>
        <w:t>st</w:t>
      </w:r>
      <w:r>
        <w:t xml:space="preserve"> and May 2</w:t>
      </w:r>
      <w:r w:rsidRPr="00D41A4E">
        <w:rPr>
          <w:vertAlign w:val="superscript"/>
        </w:rPr>
        <w:t>nd</w:t>
      </w:r>
      <w:r w:rsidRPr="003A5AEA">
        <w:t>, 2017</w:t>
      </w:r>
      <w:r>
        <w:t xml:space="preserve">. Three stigma from each of three flowers per </w:t>
      </w:r>
      <w:r w:rsidRPr="0010779D">
        <w:rPr>
          <w:i/>
        </w:rPr>
        <w:t>M. glabrata</w:t>
      </w:r>
      <w:r>
        <w:t xml:space="preserve"> (nine stigma per plant) growing under the dripline and in nearby open areas were collected generating a total of 298 stigma from 13 shrub/open pairs. Distance to the nearest </w:t>
      </w:r>
      <w:r w:rsidRPr="0010779D">
        <w:rPr>
          <w:i/>
        </w:rPr>
        <w:t>L. tridentata</w:t>
      </w:r>
      <w:r>
        <w:t xml:space="preserve"> and three nearest </w:t>
      </w:r>
      <w:r w:rsidRPr="0010779D">
        <w:rPr>
          <w:i/>
        </w:rPr>
        <w:t>M. glabrata</w:t>
      </w:r>
      <w:r>
        <w:t xml:space="preserve"> neighbours were also recorded, and the number of </w:t>
      </w:r>
      <w:r w:rsidRPr="0010779D">
        <w:rPr>
          <w:i/>
        </w:rPr>
        <w:t>M. glabrata</w:t>
      </w:r>
      <w:r>
        <w:t xml:space="preserve"> flowers per plant were counted. The stigmas were stored individually in micro-centrifuge tubes filled with denatured alcohol. The tubes were spun down in a centrifuge </w:t>
      </w:r>
      <w:r>
        <w:lastRenderedPageBreak/>
        <w:t xml:space="preserve">at 4200 rpm for 4.5 minutes and the pellet pipetted onto the slide. This along with the stigma were mounted in fuchsin jelly </w:t>
      </w:r>
      <w:r>
        <w:fldChar w:fldCharType="begin"/>
      </w:r>
      <w:r>
        <w:instrText xml:space="preserve"> ADDIN EN.CITE &lt;EndNote&gt;&lt;Cite&gt;&lt;Author&gt;Kearns&lt;/Author&gt;&lt;Year&gt;1993&lt;/Year&gt;&lt;RecNum&gt;266&lt;/RecNum&gt;&lt;DisplayText&gt;(Kearns and Inouye, 1993)&lt;/DisplayText&gt;&lt;record&gt;&lt;rec-number&gt;266&lt;/rec-number&gt;&lt;foreign-keys&gt;&lt;key app="EN" db-id="efxxxd2elfvxfde05eev9swq9zv0dswrxzp2"&gt;266&lt;/key&gt;&lt;/foreign-keys&gt;&lt;ref-type name="Book"&gt;6&lt;/ref-type&gt;&lt;contributors&gt;&lt;authors&gt;&lt;author&gt;Kearns, Carol Ann&lt;/author&gt;&lt;author&gt;Inouye, David William&lt;/author&gt;&lt;/authors&gt;&lt;/contributors&gt;&lt;titles&gt;&lt;title&gt;Techniques for pollination biologists&lt;/title&gt;&lt;/titles&gt;&lt;dates&gt;&lt;year&gt;1993&lt;/year&gt;&lt;/dates&gt;&lt;publisher&gt;University press of Colorado&lt;/publisher&gt;&lt;isbn&gt;0870812793&lt;/isbn&gt;&lt;urls&gt;&lt;/urls&gt;&lt;/record&gt;&lt;/Cite&gt;&lt;/EndNote&gt;</w:instrText>
      </w:r>
      <w:r>
        <w:fldChar w:fldCharType="separate"/>
      </w:r>
      <w:r>
        <w:rPr>
          <w:noProof/>
        </w:rPr>
        <w:t>(</w:t>
      </w:r>
      <w:hyperlink w:anchor="_ENREF_43" w:tooltip="Kearns, 1993 #266" w:history="1">
        <w:r w:rsidR="005D434B">
          <w:rPr>
            <w:noProof/>
          </w:rPr>
          <w:t>Kearns and Inouye, 1993</w:t>
        </w:r>
      </w:hyperlink>
      <w:r>
        <w:rPr>
          <w:noProof/>
        </w:rPr>
        <w:t>)</w:t>
      </w:r>
      <w:r>
        <w:fldChar w:fldCharType="end"/>
      </w:r>
      <w:r>
        <w:t xml:space="preserve">. At 100 x magnification, </w:t>
      </w:r>
      <w:ins w:id="179" w:author="zenrunner" w:date="2018-10-09T13:54:00Z">
        <w:r w:rsidR="00193AC0">
          <w:t xml:space="preserve"> a total of </w:t>
        </w:r>
      </w:ins>
      <w:r>
        <w:t xml:space="preserve">10 longitudinal transects (18 mm long) of pollen were counted per slide. Heterospecific pollen grains were imaged using a Canon 60D SLR with 60mm macro lens into microscope afocally. </w:t>
      </w:r>
      <w:ins w:id="180" w:author="zenrunner" w:date="2018-10-09T13:55:00Z">
        <w:r w:rsidR="00427BE4">
          <w:t>Nice!</w:t>
        </w:r>
      </w:ins>
    </w:p>
    <w:p w14:paraId="185AD790" w14:textId="701EBDC2" w:rsidR="001F33DE" w:rsidRDefault="001F33DE" w:rsidP="001F33DE">
      <w:pPr>
        <w:tabs>
          <w:tab w:val="left" w:pos="1335"/>
        </w:tabs>
        <w:spacing w:line="360" w:lineRule="auto"/>
        <w:rPr>
          <w:u w:val="single"/>
        </w:rPr>
      </w:pPr>
      <w:del w:id="181" w:author="zenrunner" w:date="2018-10-09T13:55:00Z">
        <w:r w:rsidDel="0041446E">
          <w:rPr>
            <w:u w:val="single"/>
          </w:rPr>
          <w:delText>Extended and c</w:delText>
        </w:r>
      </w:del>
      <w:ins w:id="182" w:author="zenrunner" w:date="2018-10-09T13:55:00Z">
        <w:r w:rsidR="0041446E">
          <w:rPr>
            <w:u w:val="single"/>
          </w:rPr>
          <w:t>C</w:t>
        </w:r>
      </w:ins>
      <w:r>
        <w:rPr>
          <w:u w:val="single"/>
        </w:rPr>
        <w:t>ommunity-level effects of shrub species</w:t>
      </w:r>
    </w:p>
    <w:p w14:paraId="3652CC44" w14:textId="6618AAD0" w:rsidR="009F59F6" w:rsidRDefault="00D9460D" w:rsidP="00D36947">
      <w:pPr>
        <w:tabs>
          <w:tab w:val="left" w:pos="6195"/>
        </w:tabs>
        <w:spacing w:line="360" w:lineRule="auto"/>
      </w:pPr>
      <w:del w:id="183" w:author="zenrunner" w:date="2018-10-09T13:55:00Z">
        <w:r w:rsidDel="0041446E">
          <w:delText>Fo</w:delText>
        </w:r>
        <w:r w:rsidR="00883748" w:rsidDel="0041446E">
          <w:delText xml:space="preserve">undation </w:delText>
        </w:r>
        <w:r w:rsidR="004206D1" w:rsidDel="0041446E">
          <w:delText xml:space="preserve">plant </w:delText>
        </w:r>
        <w:r w:rsidR="00883748" w:rsidDel="0041446E">
          <w:delText>specie</w:delText>
        </w:r>
        <w:r w:rsidR="009273DE" w:rsidDel="0041446E">
          <w:delText>s</w:delText>
        </w:r>
        <w:r w:rsidR="001079BE" w:rsidDel="0041446E">
          <w:delText xml:space="preserve"> </w:delText>
        </w:r>
        <w:r w:rsidR="00054E33" w:rsidDel="0041446E">
          <w:delText xml:space="preserve">often </w:delText>
        </w:r>
        <w:r w:rsidR="001079BE" w:rsidDel="0041446E">
          <w:delText>have positive effects</w:delText>
        </w:r>
        <w:r w:rsidDel="0041446E">
          <w:delText xml:space="preserve"> that scale to trophic level</w:delText>
        </w:r>
        <w:r w:rsidR="001079BE" w:rsidDel="0041446E">
          <w:delText>s</w:delText>
        </w:r>
        <w:r w:rsidDel="0041446E">
          <w:delText xml:space="preserve"> beyond plants </w:delText>
        </w:r>
        <w:r w:rsidR="007C502B" w:rsidDel="0041446E">
          <w:fldChar w:fldCharType="begin"/>
        </w:r>
        <w:r w:rsidR="007C502B" w:rsidDel="0041446E">
          <w:delInstrText xml:space="preserve"> ADDIN EN.CITE &lt;EndNote&gt;&lt;Cite&gt;&lt;Author&gt;Reid&lt;/Author&gt;&lt;Year&gt;2012&lt;/Year&gt;&lt;RecNum&gt;58&lt;/RecNum&gt;&lt;DisplayText&gt;(Reid and Lortie, 2012; Ruttan et al., 2016)&lt;/DisplayText&gt;&lt;record&gt;&lt;rec-number&gt;58&lt;/rec-number&gt;&lt;foreign-keys&gt;&lt;key app="EN" db-id="efxxxd2elfvxfde05eev9swq9zv0dswrxzp2"&gt;58&lt;/key&gt;&lt;/foreign-keys&gt;&lt;ref-type name="Journal Article"&gt;17&lt;/ref-type&gt;&lt;contributors&gt;&lt;authors&gt;&lt;author&gt;Reid, Anya M.&lt;/author&gt;&lt;author&gt;Lortie, Christopher J.&lt;/author&gt;&lt;/authors&gt;&lt;/contributors&gt;&lt;titles&gt;&lt;title&gt;Cushion plants are foundation species with positive effects extending to higher trophic levels&lt;/title&gt;&lt;secondary-title&gt;Ecosphere&lt;/secondary-title&gt;&lt;/titles&gt;&lt;periodical&gt;&lt;full-title&gt;Ecosphere&lt;/full-title&gt;&lt;/periodical&gt;&lt;volume&gt;3&lt;/volume&gt;&lt;number&gt;11&lt;/number&gt;&lt;section&gt;art96&lt;/section&gt;&lt;dates&gt;&lt;year&gt;2012&lt;/year&gt;&lt;/dates&gt;&lt;isbn&gt;2150-8925&lt;/isbn&gt;&lt;urls&gt;&lt;/urls&gt;&lt;electronic-resource-num&gt;10.1890/es12-00106.1&lt;/electronic-resource-num&gt;&lt;/record&gt;&lt;/Cite&gt;&lt;Cite&gt;&lt;Author&gt;Ruttan&lt;/Author&gt;&lt;Year&gt;2016&lt;/Year&gt;&lt;RecNum&gt;249&lt;/RecNum&gt;&lt;record&gt;&lt;rec-number&gt;249&lt;/rec-number&gt;&lt;foreign-keys&gt;&lt;key app="EN" db-id="efxxxd2elfvxfde05eev9swq9zv0dswrxzp2"&gt;249&lt;/key&gt;&lt;/foreign-keys&gt;&lt;ref-type name="Journal Article"&gt;17&lt;/ref-type&gt;&lt;contributors&gt;&lt;authors&gt;&lt;author&gt;Ruttan, Ally&lt;/author&gt;&lt;author&gt;Filazzola, Alessandro&lt;/author&gt;&lt;author&gt;Lortie, Christopher J&lt;/author&gt;&lt;/authors&gt;&lt;/contributors&gt;&lt;titles&gt;&lt;title&gt;Shrub-annual facilitation complexes mediate insect community structure in arid environments&lt;/title&gt;&lt;secondary-title&gt;Journal of Arid Environments&lt;/secondary-title&gt;&lt;/titles&gt;&lt;periodical&gt;&lt;full-title&gt;Journal of arid environments&lt;/full-title&gt;&lt;/periodical&gt;&lt;pages&gt;1-9&lt;/pages&gt;&lt;volume&gt;134&lt;/volume&gt;&lt;dates&gt;&lt;year&gt;2016&lt;/year&gt;&lt;/dates&gt;&lt;isbn&gt;0140-1963&lt;/isbn&gt;&lt;urls&gt;&lt;/urls&gt;&lt;/record&gt;&lt;/Cite&gt;&lt;/EndNote&gt;</w:delInstrText>
        </w:r>
        <w:r w:rsidR="007C502B" w:rsidDel="0041446E">
          <w:fldChar w:fldCharType="separate"/>
        </w:r>
        <w:r w:rsidR="007C502B" w:rsidDel="0041446E">
          <w:rPr>
            <w:noProof/>
          </w:rPr>
          <w:delText>(</w:delText>
        </w:r>
        <w:r w:rsidR="00D55292" w:rsidDel="0041446E">
          <w:fldChar w:fldCharType="begin"/>
        </w:r>
        <w:r w:rsidR="00D55292" w:rsidDel="0041446E">
          <w:delInstrText xml:space="preserve"> HYPERLINK \l "_ENREF_65" \o "Reid, 2012 #58" </w:delInstrText>
        </w:r>
        <w:r w:rsidR="00D55292" w:rsidDel="0041446E">
          <w:fldChar w:fldCharType="separate"/>
        </w:r>
        <w:r w:rsidR="005D434B" w:rsidDel="0041446E">
          <w:rPr>
            <w:noProof/>
          </w:rPr>
          <w:delText>Reid and Lortie, 2012</w:delText>
        </w:r>
        <w:r w:rsidR="00D55292" w:rsidDel="0041446E">
          <w:rPr>
            <w:noProof/>
          </w:rPr>
          <w:fldChar w:fldCharType="end"/>
        </w:r>
        <w:r w:rsidR="007C502B" w:rsidDel="0041446E">
          <w:rPr>
            <w:noProof/>
          </w:rPr>
          <w:delText xml:space="preserve">; </w:delText>
        </w:r>
        <w:r w:rsidR="00D55292" w:rsidDel="0041446E">
          <w:fldChar w:fldCharType="begin"/>
        </w:r>
        <w:r w:rsidR="00D55292" w:rsidDel="0041446E">
          <w:delInstrText xml:space="preserve"> HYPERLINK \l "_ENREF_71" \o "Ruttan, 2016 #249" </w:delInstrText>
        </w:r>
        <w:r w:rsidR="00D55292" w:rsidDel="0041446E">
          <w:fldChar w:fldCharType="separate"/>
        </w:r>
        <w:r w:rsidR="005D434B" w:rsidDel="0041446E">
          <w:rPr>
            <w:noProof/>
          </w:rPr>
          <w:delText>Ruttan et al., 2016</w:delText>
        </w:r>
        <w:r w:rsidR="00D55292" w:rsidDel="0041446E">
          <w:rPr>
            <w:noProof/>
          </w:rPr>
          <w:fldChar w:fldCharType="end"/>
        </w:r>
        <w:r w:rsidR="007C502B" w:rsidDel="0041446E">
          <w:rPr>
            <w:noProof/>
          </w:rPr>
          <w:delText>)</w:delText>
        </w:r>
        <w:r w:rsidR="007C502B" w:rsidDel="0041446E">
          <w:fldChar w:fldCharType="end"/>
        </w:r>
        <w:r w:rsidR="007C502B" w:rsidDel="0041446E">
          <w:delText xml:space="preserve">. </w:delText>
        </w:r>
      </w:del>
      <w:r w:rsidR="00F74C2B">
        <w:t xml:space="preserve">The </w:t>
      </w:r>
      <w:r w:rsidR="009273DE">
        <w:t>arthropod communities</w:t>
      </w:r>
      <w:r w:rsidR="00F74C2B">
        <w:t xml:space="preserve"> were sampled</w:t>
      </w:r>
      <w:r w:rsidR="009273DE">
        <w:t xml:space="preserve"> to </w:t>
      </w:r>
      <w:r w:rsidR="00A22549">
        <w:t>provide an estimate of pollinator availability for each microsite and t</w:t>
      </w:r>
      <w:r w:rsidR="00F74C2B">
        <w:t xml:space="preserve">o assess if </w:t>
      </w:r>
      <w:r w:rsidR="00F74C2B" w:rsidRPr="002918EF">
        <w:rPr>
          <w:i/>
        </w:rPr>
        <w:t>L. tridentata</w:t>
      </w:r>
      <w:r w:rsidR="00CE4665">
        <w:t xml:space="preserve"> acts</w:t>
      </w:r>
      <w:r w:rsidR="00A22549">
        <w:t xml:space="preserve"> as</w:t>
      </w:r>
      <w:r w:rsidR="00F74C2B">
        <w:t xml:space="preserve"> a foundation species </w:t>
      </w:r>
      <w:ins w:id="184" w:author="zenrunner" w:date="2018-10-09T13:55:00Z">
        <w:r w:rsidR="00233D56">
          <w:t>for other taxa</w:t>
        </w:r>
      </w:ins>
      <w:del w:id="185" w:author="zenrunner" w:date="2018-10-09T13:55:00Z">
        <w:r w:rsidR="00F74C2B" w:rsidDel="00233D56">
          <w:delText>within this system</w:delText>
        </w:r>
      </w:del>
      <w:r w:rsidR="00F74C2B">
        <w:t xml:space="preserve">. </w:t>
      </w:r>
      <w:r w:rsidR="00170E95">
        <w:t>Yellow, white</w:t>
      </w:r>
      <w:r w:rsidR="00C25173">
        <w:t>,</w:t>
      </w:r>
      <w:r w:rsidR="00170E95">
        <w:t xml:space="preserve"> and blue coloured</w:t>
      </w:r>
      <w:r w:rsidR="00D3728C">
        <w:t xml:space="preserve"> </w:t>
      </w:r>
      <w:r w:rsidR="00170E95">
        <w:t xml:space="preserve">six-inch diameter plastic bowls </w:t>
      </w:r>
      <w:r w:rsidR="001333B4">
        <w:t xml:space="preserve">filled with water with a few drops of </w:t>
      </w:r>
      <w:r w:rsidR="001333B4" w:rsidRPr="00AE3D2D">
        <w:t>dish detergent</w:t>
      </w:r>
      <w:r w:rsidR="001333B4">
        <w:t xml:space="preserve"> added </w:t>
      </w:r>
      <w:r w:rsidR="00171D81">
        <w:t>to sample via</w:t>
      </w:r>
      <w:r w:rsidR="00170E95">
        <w:t xml:space="preserve"> pan trap</w:t>
      </w:r>
      <w:r w:rsidR="00E57FB5">
        <w:t>ping</w:t>
      </w:r>
      <w:r w:rsidR="00170E95">
        <w:t xml:space="preserve">. </w:t>
      </w:r>
      <w:r w:rsidR="001333B4">
        <w:t>Each study day</w:t>
      </w:r>
      <w:r w:rsidR="00C75707">
        <w:t>,</w:t>
      </w:r>
      <w:r w:rsidR="001333B4">
        <w:t xml:space="preserve"> pan traps were set out by 10 am and collected by 5:30 pm. A</w:t>
      </w:r>
      <w:r w:rsidR="00170E95">
        <w:t>rrays of three pan traps were deployed in a triangular shape</w:t>
      </w:r>
      <w:r w:rsidR="001333B4">
        <w:t xml:space="preserve"> at each microsite</w:t>
      </w:r>
      <w:r w:rsidR="00170E95">
        <w:t xml:space="preserve">, </w:t>
      </w:r>
      <w:r w:rsidR="0054067A">
        <w:t xml:space="preserve">marginally </w:t>
      </w:r>
      <w:r w:rsidR="00170E95">
        <w:t xml:space="preserve">embedded in the ground to prevent </w:t>
      </w:r>
      <w:r w:rsidR="00A22549">
        <w:t>disturbance</w:t>
      </w:r>
      <w:r w:rsidR="00170E95">
        <w:t xml:space="preserve">. </w:t>
      </w:r>
      <w:r w:rsidR="00D22FB7">
        <w:t>T</w:t>
      </w:r>
      <w:r w:rsidR="001C0D9F">
        <w:t xml:space="preserve">otal percent </w:t>
      </w:r>
      <w:r w:rsidR="00177D88">
        <w:t xml:space="preserve">vegetation cover </w:t>
      </w:r>
      <w:r w:rsidR="00D22FB7">
        <w:t>(a proxy for annual biomass) and annual species richness were</w:t>
      </w:r>
      <w:r w:rsidR="0017450D">
        <w:t xml:space="preserve"> </w:t>
      </w:r>
      <w:r w:rsidR="00A709B4">
        <w:t xml:space="preserve">recorded </w:t>
      </w:r>
      <w:r w:rsidR="00177D88">
        <w:t>with</w:t>
      </w:r>
      <w:r w:rsidR="00A709B4">
        <w:t xml:space="preserve">in a 0.25 </w:t>
      </w:r>
      <w:r w:rsidR="00A709B4" w:rsidRPr="00A709B4">
        <w:t>m</w:t>
      </w:r>
      <w:r w:rsidR="00A709B4" w:rsidRPr="00A709B4">
        <w:rPr>
          <w:vertAlign w:val="superscript"/>
        </w:rPr>
        <w:t>2</w:t>
      </w:r>
      <w:r w:rsidR="00A709B4">
        <w:t xml:space="preserve"> quadrat</w:t>
      </w:r>
      <w:r w:rsidR="00170E95">
        <w:t xml:space="preserve"> when the traps were laid out</w:t>
      </w:r>
      <w:r w:rsidR="00A709B4">
        <w:t>.</w:t>
      </w:r>
      <w:r w:rsidR="00D22FB7">
        <w:t xml:space="preserve"> Arthropod sampling was conducted</w:t>
      </w:r>
      <w:r w:rsidR="00883748">
        <w:t xml:space="preserve"> w</w:t>
      </w:r>
      <w:r w:rsidR="00016005">
        <w:t>ithin two days of the video test but</w:t>
      </w:r>
      <w:r w:rsidR="00D22FB7">
        <w:t xml:space="preserve"> never on the same day to </w:t>
      </w:r>
      <w:r w:rsidR="00AD7929">
        <w:t xml:space="preserve">avoid </w:t>
      </w:r>
      <w:r w:rsidR="00016005">
        <w:t>influencing visitation</w:t>
      </w:r>
      <w:r w:rsidR="00883748">
        <w:t>.</w:t>
      </w:r>
      <w:r w:rsidR="00170E95">
        <w:t xml:space="preserve"> Nine days (54 shrub/open pairs) </w:t>
      </w:r>
      <w:r w:rsidR="00016005">
        <w:t>of</w:t>
      </w:r>
      <w:r w:rsidR="00170E95">
        <w:t xml:space="preserve"> sampling </w:t>
      </w:r>
      <w:r w:rsidR="007C502B">
        <w:t>were completed</w:t>
      </w:r>
      <w:r w:rsidR="00170E95">
        <w:t xml:space="preserve"> before blooming, and 10 days (60 shrub/open pairs) during full bloom.</w:t>
      </w:r>
    </w:p>
    <w:p w14:paraId="2173184F" w14:textId="39D25638" w:rsidR="00E57C91" w:rsidRDefault="000C14B2" w:rsidP="00D36947">
      <w:pPr>
        <w:spacing w:line="360" w:lineRule="auto"/>
      </w:pPr>
      <w:r>
        <w:t xml:space="preserve">Bees </w:t>
      </w:r>
      <w:r w:rsidR="00372608">
        <w:t xml:space="preserve">and syrphid flies </w:t>
      </w:r>
      <w:r>
        <w:t>were identifi</w:t>
      </w:r>
      <w:r w:rsidR="0068265E">
        <w:t xml:space="preserve">ed to </w:t>
      </w:r>
      <w:r w:rsidR="00372608">
        <w:t xml:space="preserve">species or genus </w: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 </w:instrTex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EN.CITE.DATA </w:instrText>
      </w:r>
      <w:r w:rsidR="007C502B">
        <w:fldChar w:fldCharType="end"/>
      </w:r>
      <w:r w:rsidR="007C502B">
        <w:fldChar w:fldCharType="separate"/>
      </w:r>
      <w:r w:rsidR="007C502B">
        <w:rPr>
          <w:noProof/>
        </w:rPr>
        <w:t>(</w:t>
      </w:r>
      <w:hyperlink w:anchor="_ENREF_4" w:tooltip="Ascher, 2015 #256" w:history="1">
        <w:r w:rsidR="005D434B">
          <w:rPr>
            <w:noProof/>
          </w:rPr>
          <w:t>Ascher and Pickering, 2015</w:t>
        </w:r>
      </w:hyperlink>
      <w:r w:rsidR="007C502B">
        <w:rPr>
          <w:noProof/>
        </w:rPr>
        <w:t xml:space="preserve">; </w:t>
      </w:r>
      <w:hyperlink w:anchor="_ENREF_51" w:tooltip="Michener, 2000 #258" w:history="1">
        <w:r w:rsidR="005D434B">
          <w:rPr>
            <w:noProof/>
          </w:rPr>
          <w:t>Michener, 2000</w:t>
        </w:r>
      </w:hyperlink>
      <w:r w:rsidR="007C502B">
        <w:rPr>
          <w:noProof/>
        </w:rPr>
        <w:t xml:space="preserve">; </w:t>
      </w:r>
      <w:hyperlink w:anchor="_ENREF_52" w:tooltip="Michener, 1994 #12" w:history="1">
        <w:r w:rsidR="005D434B">
          <w:rPr>
            <w:noProof/>
          </w:rPr>
          <w:t>Michener et al., 1994</w:t>
        </w:r>
      </w:hyperlink>
      <w:r w:rsidR="007C502B">
        <w:rPr>
          <w:noProof/>
        </w:rPr>
        <w:t xml:space="preserve">; </w:t>
      </w:r>
      <w:hyperlink w:anchor="_ENREF_54" w:tooltip="Miranda, 2013 #259" w:history="1">
        <w:r w:rsidR="005D434B">
          <w:rPr>
            <w:noProof/>
          </w:rPr>
          <w:t>Miranda et al., 2013</w:t>
        </w:r>
      </w:hyperlink>
      <w:r w:rsidR="007C502B">
        <w:rPr>
          <w:noProof/>
        </w:rPr>
        <w:t>)</w:t>
      </w:r>
      <w:r w:rsidR="007C502B">
        <w:fldChar w:fldCharType="end"/>
      </w:r>
      <w:r w:rsidR="007C502B">
        <w:t xml:space="preserve">. </w:t>
      </w:r>
      <w:r w:rsidR="00066537">
        <w:t>The</w:t>
      </w:r>
      <w:r w:rsidR="0068265E">
        <w:t xml:space="preserve"> </w:t>
      </w:r>
      <w:r w:rsidR="00F100CF">
        <w:t>majority of</w:t>
      </w:r>
      <w:r w:rsidR="00372608">
        <w:t xml:space="preserve"> remaining individuals</w:t>
      </w:r>
      <w:r w:rsidR="0068265E">
        <w:t xml:space="preserve"> </w:t>
      </w:r>
      <w:r w:rsidR="00066537">
        <w:t>w</w:t>
      </w:r>
      <w:r w:rsidR="005E672D">
        <w:t>as</w:t>
      </w:r>
      <w:r w:rsidR="00066537">
        <w:t xml:space="preserve"> identified </w:t>
      </w:r>
      <w:r w:rsidR="0068265E">
        <w:t>to</w:t>
      </w:r>
      <w:r>
        <w:t xml:space="preserve"> </w:t>
      </w:r>
      <w:r w:rsidR="009010F2">
        <w:t>at least</w:t>
      </w:r>
      <w:r w:rsidR="00F6628F">
        <w:t xml:space="preserve"> the taxonomic resolution of</w:t>
      </w:r>
      <w:r w:rsidR="0068265E">
        <w:t xml:space="preserve"> family </w:t>
      </w:r>
      <w:r w:rsidR="007C502B">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 </w:instrText>
      </w:r>
      <w:r w:rsidR="00C369D4">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EN.CITE.DATA </w:instrText>
      </w:r>
      <w:r w:rsidR="00C369D4">
        <w:fldChar w:fldCharType="end"/>
      </w:r>
      <w:r w:rsidR="007C502B">
        <w:fldChar w:fldCharType="separate"/>
      </w:r>
      <w:r w:rsidR="00C369D4">
        <w:rPr>
          <w:noProof/>
        </w:rPr>
        <w:t>(</w:t>
      </w:r>
      <w:hyperlink w:anchor="_ENREF_34" w:tooltip="Grissell, 1990 #263" w:history="1">
        <w:r w:rsidR="005D434B">
          <w:rPr>
            <w:noProof/>
          </w:rPr>
          <w:t>Grissell and Schauff, 1990</w:t>
        </w:r>
      </w:hyperlink>
      <w:r w:rsidR="00C369D4">
        <w:rPr>
          <w:noProof/>
        </w:rPr>
        <w:t xml:space="preserve">; </w:t>
      </w:r>
      <w:hyperlink w:anchor="_ENREF_47" w:tooltip="Marshall, 2012 #262" w:history="1">
        <w:r w:rsidR="005D434B">
          <w:rPr>
            <w:noProof/>
          </w:rPr>
          <w:t>Marshall, 2012</w:t>
        </w:r>
      </w:hyperlink>
      <w:r w:rsidR="00C369D4">
        <w:rPr>
          <w:noProof/>
        </w:rPr>
        <w:t xml:space="preserve">; </w:t>
      </w:r>
      <w:hyperlink w:anchor="_ENREF_83" w:tooltip="Teskey, 1981 #264" w:history="1">
        <w:r w:rsidR="005D434B">
          <w:rPr>
            <w:noProof/>
          </w:rPr>
          <w:t>Teskey et al., 1981</w:t>
        </w:r>
      </w:hyperlink>
      <w:r w:rsidR="00C369D4">
        <w:rPr>
          <w:noProof/>
        </w:rPr>
        <w:t xml:space="preserve">; </w:t>
      </w:r>
      <w:hyperlink w:anchor="_ENREF_86" w:tooltip="Triplehorn, 2005 #260" w:history="1">
        <w:r w:rsidR="005D434B">
          <w:rPr>
            <w:noProof/>
          </w:rPr>
          <w:t>Triplehorn and Johnson, 2005</w:t>
        </w:r>
      </w:hyperlink>
      <w:r w:rsidR="00C369D4">
        <w:rPr>
          <w:noProof/>
        </w:rPr>
        <w:t>)</w:t>
      </w:r>
      <w:r w:rsidR="007C502B">
        <w:fldChar w:fldCharType="end"/>
      </w:r>
      <w:r w:rsidR="00C369D4">
        <w:t xml:space="preserve"> </w:t>
      </w:r>
      <w:r w:rsidR="0020615C">
        <w:t xml:space="preserve">Thysanoptera, Orthoptera and </w:t>
      </w:r>
      <w:r w:rsidR="00066537">
        <w:t>Arachnida which were left to order</w:t>
      </w:r>
      <w:r w:rsidR="0068265E">
        <w:t>.</w:t>
      </w:r>
      <w:r w:rsidR="00510574">
        <w:t xml:space="preserve"> </w:t>
      </w:r>
      <w:r w:rsidR="00CE4665">
        <w:t>Recognizable taxonomic unit (</w:t>
      </w:r>
      <w:r w:rsidR="00372608">
        <w:t>RTU</w:t>
      </w:r>
      <w:r w:rsidR="00CE4665">
        <w:t>)</w:t>
      </w:r>
      <w:r w:rsidR="00372608">
        <w:t xml:space="preserve"> </w:t>
      </w:r>
      <w:r w:rsidR="00CC26BA">
        <w:t xml:space="preserve">is a suitable </w:t>
      </w:r>
      <w:r w:rsidR="00EB08B5">
        <w:t xml:space="preserve">approximation of traditional species richness </w:t>
      </w:r>
      <w:r w:rsidR="00EB08B5">
        <w:fldChar w:fldCharType="begin"/>
      </w:r>
      <w:r w:rsidR="00EB08B5">
        <w:instrText xml:space="preserve"> ADDIN EN.CITE &lt;EndNote&gt;&lt;Cite&gt;&lt;Author&gt;Oliver&lt;/Author&gt;&lt;Year&gt;1993&lt;/Year&gt;&lt;RecNum&gt;265&lt;/RecNum&gt;&lt;DisplayText&gt;(Oliver and Beattie, 1993)&lt;/DisplayText&gt;&lt;record&gt;&lt;rec-number&gt;265&lt;/rec-number&gt;&lt;foreign-keys&gt;&lt;key app="EN" db-id="efxxxd2elfvxfde05eev9swq9zv0dswrxzp2"&gt;265&lt;/key&gt;&lt;/foreign-keys&gt;&lt;ref-type name="Journal Article"&gt;17&lt;/ref-type&gt;&lt;contributors&gt;&lt;authors&gt;&lt;author&gt;Oliver, Ian&lt;/author&gt;&lt;author&gt;Beattie, Andrew J&lt;/author&gt;&lt;/authors&gt;&lt;/contributors&gt;&lt;titles&gt;&lt;title&gt;A possible method for the rapid assessment of biodiversity&lt;/title&gt;&lt;secondary-title&gt;Conservation biology&lt;/secondary-title&gt;&lt;/titles&gt;&lt;periodical&gt;&lt;full-title&gt;Conservation Biology&lt;/full-title&gt;&lt;/periodical&gt;&lt;pages&gt;562-568&lt;/pages&gt;&lt;volume&gt;7&lt;/volume&gt;&lt;number&gt;3&lt;/number&gt;&lt;dates&gt;&lt;year&gt;1993&lt;/year&gt;&lt;/dates&gt;&lt;isbn&gt;0888-8892&lt;/isbn&gt;&lt;urls&gt;&lt;/urls&gt;&lt;/record&gt;&lt;/Cite&gt;&lt;/EndNote&gt;</w:instrText>
      </w:r>
      <w:r w:rsidR="00EB08B5">
        <w:fldChar w:fldCharType="separate"/>
      </w:r>
      <w:r w:rsidR="00EB08B5">
        <w:rPr>
          <w:noProof/>
        </w:rPr>
        <w:t>(</w:t>
      </w:r>
      <w:hyperlink w:anchor="_ENREF_58" w:tooltip="Oliver, 1993 #265" w:history="1">
        <w:r w:rsidR="005D434B">
          <w:rPr>
            <w:noProof/>
          </w:rPr>
          <w:t>Oliver and Beattie, 1993</w:t>
        </w:r>
      </w:hyperlink>
      <w:r w:rsidR="00EB08B5">
        <w:rPr>
          <w:noProof/>
        </w:rPr>
        <w:t>)</w:t>
      </w:r>
      <w:r w:rsidR="00EB08B5">
        <w:fldChar w:fldCharType="end"/>
      </w:r>
      <w:r w:rsidR="00EB08B5">
        <w:t xml:space="preserve">. </w:t>
      </w:r>
      <w:r w:rsidR="00C341CA">
        <w:t xml:space="preserve">Using RTU limits resolution compared with species-level identification, however many </w:t>
      </w:r>
      <w:r w:rsidR="00643122">
        <w:t xml:space="preserve">desert </w:t>
      </w:r>
      <w:r w:rsidR="00C341CA">
        <w:t>insect species have not been described and furthermor</w:t>
      </w:r>
      <w:r w:rsidR="00C115B4">
        <w:t>e useful keys are often lacking</w:t>
      </w:r>
      <w:r w:rsidR="00D237B0">
        <w:t>.</w:t>
      </w:r>
      <w:r w:rsidR="00C341CA">
        <w:t xml:space="preserve"> </w:t>
      </w:r>
      <w:r w:rsidR="00C115B4">
        <w:t>This method of categorizing diversity was a trade-off between maximizing resolution and speed given the high diversity of desert species. R</w:t>
      </w:r>
      <w:r w:rsidR="00C341CA">
        <w:t xml:space="preserve">elated groups </w:t>
      </w:r>
      <w:r w:rsidR="00D237B0">
        <w:t xml:space="preserve">may be </w:t>
      </w:r>
      <w:r w:rsidR="00C341CA">
        <w:t>identified to different levels.</w:t>
      </w:r>
      <w:r w:rsidR="00643122">
        <w:t xml:space="preserve"> </w:t>
      </w:r>
      <w:r w:rsidR="00EB08B5">
        <w:t>E.g.</w:t>
      </w:r>
      <w:r w:rsidR="00C341CA">
        <w:t xml:space="preserve"> </w:t>
      </w:r>
      <w:r w:rsidR="000B3F99">
        <w:t xml:space="preserve">wasps in the genus </w:t>
      </w:r>
      <w:r w:rsidR="000B3F99" w:rsidRPr="00CE4665">
        <w:rPr>
          <w:i/>
        </w:rPr>
        <w:t>Miscophus</w:t>
      </w:r>
      <w:r w:rsidR="000B3F99">
        <w:t xml:space="preserve"> </w:t>
      </w:r>
      <w:r w:rsidR="00C341CA">
        <w:t>and subfamily</w:t>
      </w:r>
      <w:r w:rsidR="00EB08B5" w:rsidRPr="00EB08B5">
        <w:t xml:space="preserve"> </w:t>
      </w:r>
      <w:r w:rsidR="00EB08B5" w:rsidRPr="00CE4665">
        <w:rPr>
          <w:i/>
        </w:rPr>
        <w:t>Pemphredoninae</w:t>
      </w:r>
      <w:r w:rsidR="00EB08B5">
        <w:t xml:space="preserve"> </w:t>
      </w:r>
      <w:r w:rsidR="000B3F99">
        <w:t>are</w:t>
      </w:r>
      <w:r w:rsidR="00C341CA">
        <w:t xml:space="preserve"> both with</w:t>
      </w:r>
      <w:r w:rsidR="00643122">
        <w:t xml:space="preserve">in the family </w:t>
      </w:r>
      <w:r w:rsidR="00643122" w:rsidRPr="00CE4665">
        <w:rPr>
          <w:i/>
        </w:rPr>
        <w:t>Crabronidae</w:t>
      </w:r>
      <w:r w:rsidR="00643122">
        <w:t>.</w:t>
      </w:r>
      <w:r w:rsidR="000B3F99">
        <w:t xml:space="preserve"> </w:t>
      </w:r>
      <w:r w:rsidR="00EB08B5">
        <w:t xml:space="preserve">No individuals were double counted, and these </w:t>
      </w:r>
      <w:r w:rsidR="00643122">
        <w:t xml:space="preserve">groups </w:t>
      </w:r>
      <w:r w:rsidR="00C341CA">
        <w:t xml:space="preserve">were </w:t>
      </w:r>
      <w:r w:rsidR="00643122">
        <w:t>considered distinct, exclusive RTU</w:t>
      </w:r>
      <w:r w:rsidR="00D237B0">
        <w:t>s</w:t>
      </w:r>
      <w:r w:rsidR="00C115B4">
        <w:t xml:space="preserve"> for diversity analyses</w:t>
      </w:r>
      <w:r w:rsidR="00EB08B5">
        <w:t xml:space="preserve">. Nymphs were included in abundance analyses provided they could be </w:t>
      </w:r>
      <w:r w:rsidR="00EB08B5">
        <w:lastRenderedPageBreak/>
        <w:t xml:space="preserve">identified at least </w:t>
      </w:r>
      <w:ins w:id="186" w:author="zenrunner" w:date="2018-10-09T13:56:00Z">
        <w:r w:rsidR="00867395">
          <w:t xml:space="preserve">to </w:t>
        </w:r>
        <w:r w:rsidR="00E61738">
          <w:t xml:space="preserve">taxonomic </w:t>
        </w:r>
      </w:ins>
      <w:r w:rsidR="00EB08B5">
        <w:t xml:space="preserve">order. Hemipteran nymphs that could not be identified to family were </w:t>
      </w:r>
      <w:del w:id="187" w:author="zenrunner" w:date="2018-10-09T13:56:00Z">
        <w:r w:rsidR="00EB08B5" w:rsidDel="00B05977">
          <w:delText xml:space="preserve">lumped together for </w:delText>
        </w:r>
      </w:del>
      <w:ins w:id="188" w:author="zenrunner" w:date="2018-10-09T13:56:00Z">
        <w:r w:rsidR="00B05977">
          <w:t xml:space="preserve">aggregated </w:t>
        </w:r>
        <w:r w:rsidR="007716DA">
          <w:t xml:space="preserve">for </w:t>
        </w:r>
      </w:ins>
      <w:r w:rsidR="00EB08B5">
        <w:t>diversity analyses</w:t>
      </w:r>
      <w:ins w:id="189" w:author="zenrunner" w:date="2018-10-09T13:56:00Z">
        <w:r w:rsidR="008C0B47">
          <w:t xml:space="preserve">. </w:t>
        </w:r>
      </w:ins>
      <w:del w:id="190" w:author="zenrunner" w:date="2018-10-09T13:56:00Z">
        <w:r w:rsidR="00EB08B5" w:rsidDel="008C0B47">
          <w:delText>, otherwise all nymphs were assigned to family.</w:delText>
        </w:r>
        <w:r w:rsidR="00EB08B5" w:rsidDel="00660264">
          <w:delText xml:space="preserve"> </w:delText>
        </w:r>
      </w:del>
      <w:r w:rsidR="00051285">
        <w:t xml:space="preserve">Mites (Acari) and springtails (Collembola) were excluded from all analyses due to biases in collection methods. </w:t>
      </w:r>
      <w:r w:rsidR="0077694F">
        <w:t xml:space="preserve">The </w:t>
      </w:r>
      <w:r w:rsidR="00066537">
        <w:t xml:space="preserve">full </w:t>
      </w:r>
      <w:r w:rsidR="001318A6">
        <w:t>dataset of</w:t>
      </w:r>
      <w:r w:rsidR="00C53E68">
        <w:t xml:space="preserve"> 118</w:t>
      </w:r>
      <w:r w:rsidR="00066537">
        <w:t xml:space="preserve"> RTU </w:t>
      </w:r>
      <w:r w:rsidR="00A273ED">
        <w:t>is av</w:t>
      </w:r>
      <w:r w:rsidR="005317D7">
        <w:t>ailable online (KNB, Braun and Lortie, 2018</w:t>
      </w:r>
      <w:r w:rsidR="00CC54A1">
        <w:t>).</w:t>
      </w:r>
      <w:r w:rsidR="0045649C">
        <w:t xml:space="preserve"> </w:t>
      </w:r>
      <w:r w:rsidR="00D87350">
        <w:t xml:space="preserve">All </w:t>
      </w:r>
      <w:r w:rsidR="001B5118">
        <w:t xml:space="preserve">physical </w:t>
      </w:r>
      <w:r w:rsidR="00C115B4">
        <w:t xml:space="preserve">specimens are </w:t>
      </w:r>
      <w:r w:rsidR="00205876">
        <w:t xml:space="preserve">archived </w:t>
      </w:r>
      <w:r w:rsidR="000B2215">
        <w:t>at York University.</w:t>
      </w:r>
      <w:del w:id="191" w:author="zenrunner" w:date="2018-10-09T13:57:00Z">
        <w:r w:rsidR="00A4543D" w:rsidDel="0051058C">
          <w:delText xml:space="preserve"> </w:delText>
        </w:r>
      </w:del>
    </w:p>
    <w:p w14:paraId="3D24D7C9" w14:textId="64558653" w:rsidR="000F6F48" w:rsidRDefault="000F6F48" w:rsidP="00D36947">
      <w:pPr>
        <w:spacing w:line="360" w:lineRule="auto"/>
      </w:pPr>
      <w:r>
        <w:t xml:space="preserve">To determine which pollinators </w:t>
      </w:r>
      <w:r w:rsidR="000B30AD">
        <w:t>visited</w:t>
      </w:r>
      <w:r w:rsidR="001141CE">
        <w:t xml:space="preserve"> </w:t>
      </w:r>
      <w:r w:rsidRPr="00EB08B5">
        <w:rPr>
          <w:i/>
        </w:rPr>
        <w:t>L. tridentata</w:t>
      </w:r>
      <w:r>
        <w:t xml:space="preserve"> </w:t>
      </w:r>
      <w:r w:rsidR="000B30AD">
        <w:t>flowers during the study period</w:t>
      </w:r>
      <w:r w:rsidR="002F242F">
        <w:t xml:space="preserve">, </w:t>
      </w:r>
      <w:r>
        <w:t xml:space="preserve">15-minute </w:t>
      </w:r>
      <w:r w:rsidR="002F242F">
        <w:t xml:space="preserve">observation </w:t>
      </w:r>
      <w:r>
        <w:t>periods</w:t>
      </w:r>
      <w:r w:rsidR="002F242F">
        <w:t xml:space="preserve"> were </w:t>
      </w:r>
      <w:r w:rsidR="00A563E3">
        <w:t xml:space="preserve">completed </w:t>
      </w:r>
      <w:r w:rsidR="0050262F">
        <w:t xml:space="preserve">at 4 shrubs for </w:t>
      </w:r>
      <w:r>
        <w:t xml:space="preserve">10 days pre-blooming (10 hours) and </w:t>
      </w:r>
      <w:r w:rsidR="00424BDF">
        <w:t xml:space="preserve">up to </w:t>
      </w:r>
      <w:r>
        <w:t xml:space="preserve">6 </w:t>
      </w:r>
      <w:r w:rsidR="005B7355">
        <w:t xml:space="preserve">shrubs </w:t>
      </w:r>
      <w:r>
        <w:t>per d</w:t>
      </w:r>
      <w:r w:rsidR="00EA7A58">
        <w:t>ay for 10 days when blooming (14.5</w:t>
      </w:r>
      <w:r>
        <w:t xml:space="preserve"> hours). </w:t>
      </w:r>
      <w:r w:rsidR="003F7F68">
        <w:t>The s</w:t>
      </w:r>
      <w:r w:rsidR="00C251F0">
        <w:t>ame focal shrubs</w:t>
      </w:r>
      <w:r w:rsidR="003F7F68">
        <w:t xml:space="preserve"> were observed but</w:t>
      </w:r>
      <w:r>
        <w:t xml:space="preserve"> on differen</w:t>
      </w:r>
      <w:r w:rsidR="00C251F0">
        <w:t>t days than pan trap sampling and</w:t>
      </w:r>
      <w:r>
        <w:t xml:space="preserve"> </w:t>
      </w:r>
      <w:r w:rsidR="004741AC">
        <w:t>video trials</w:t>
      </w:r>
      <w:r>
        <w:t xml:space="preserve">. Due to the large size of the shrubs, it was not possible to accurately track flower visits per foraging </w:t>
      </w:r>
      <w:r w:rsidR="00651E4E">
        <w:t>instance</w:t>
      </w:r>
      <w:r>
        <w:t xml:space="preserve">, therefore only </w:t>
      </w:r>
      <w:ins w:id="192" w:author="zenrunner" w:date="2018-10-09T13:57:00Z">
        <w:r w:rsidR="0051058C">
          <w:t xml:space="preserve">net </w:t>
        </w:r>
      </w:ins>
      <w:r w:rsidR="00226C22">
        <w:t xml:space="preserve">foraging </w:t>
      </w:r>
      <w:del w:id="193" w:author="zenrunner" w:date="2018-10-09T13:57:00Z">
        <w:r w:rsidR="000B30AD" w:rsidDel="0051058C">
          <w:delText xml:space="preserve">instance </w:delText>
        </w:r>
      </w:del>
      <w:r>
        <w:t xml:space="preserve">frequency was recorded. The identity and </w:t>
      </w:r>
      <w:r w:rsidR="00126C9F">
        <w:t>behaviour of the visitors were</w:t>
      </w:r>
      <w:r>
        <w:t xml:space="preserve"> recorded and </w:t>
      </w:r>
      <w:ins w:id="194" w:author="zenrunner" w:date="2018-10-09T13:57:00Z">
        <w:r w:rsidR="00983FC7">
          <w:t xml:space="preserve">all? </w:t>
        </w:r>
      </w:ins>
      <w:r w:rsidR="00A61F48">
        <w:t>insects were collected</w:t>
      </w:r>
      <w:r w:rsidR="004C3320">
        <w:t xml:space="preserve"> to facilitate identification</w:t>
      </w:r>
      <w:r>
        <w:t xml:space="preserve">. </w:t>
      </w:r>
    </w:p>
    <w:p w14:paraId="7758DB11" w14:textId="3A73DA9A" w:rsidR="00745FD2" w:rsidRDefault="00DA3280" w:rsidP="00D36947">
      <w:pPr>
        <w:spacing w:line="360" w:lineRule="auto"/>
      </w:pPr>
      <w:r>
        <w:t xml:space="preserve">To </w:t>
      </w:r>
      <w:r w:rsidR="00CD541B">
        <w:t xml:space="preserve">determine if </w:t>
      </w:r>
      <w:r w:rsidR="00CD541B" w:rsidRPr="00C251F0">
        <w:rPr>
          <w:i/>
        </w:rPr>
        <w:t>L. tridentata</w:t>
      </w:r>
      <w:r w:rsidR="00CD541B">
        <w:t xml:space="preserve"> </w:t>
      </w:r>
      <w:r w:rsidR="00D52249">
        <w:t>influences local</w:t>
      </w:r>
      <w:r w:rsidR="00CD541B">
        <w:t xml:space="preserve"> microclimate,</w:t>
      </w:r>
      <w:r w:rsidR="002B36A1">
        <w:t xml:space="preserve"> </w:t>
      </w:r>
      <w:r w:rsidR="00634C76">
        <w:t xml:space="preserve">a total of </w:t>
      </w:r>
      <w:r w:rsidR="00314C86">
        <w:t>16</w:t>
      </w:r>
      <w:r w:rsidR="002B36A1">
        <w:t xml:space="preserve"> HOBO pendant </w:t>
      </w:r>
      <w:r w:rsidR="00745FD2">
        <w:t xml:space="preserve">data </w:t>
      </w:r>
      <w:r w:rsidR="002B36A1">
        <w:t xml:space="preserve">loggers were used to record </w:t>
      </w:r>
      <w:r w:rsidR="00745FD2">
        <w:t>m</w:t>
      </w:r>
      <w:r w:rsidR="007A155B">
        <w:t>icro-environmental conditions. Ground level t</w:t>
      </w:r>
      <w:r w:rsidR="00051285">
        <w:t>emperature</w:t>
      </w:r>
      <w:r w:rsidR="00745FD2">
        <w:t xml:space="preserve"> and light availability were recorded every 30 minutes between March 19</w:t>
      </w:r>
      <w:r w:rsidR="00745FD2" w:rsidRPr="00745FD2">
        <w:rPr>
          <w:vertAlign w:val="superscript"/>
        </w:rPr>
        <w:t>th</w:t>
      </w:r>
      <w:r w:rsidR="00745FD2">
        <w:t xml:space="preserve"> and May 14</w:t>
      </w:r>
      <w:r w:rsidR="00745FD2" w:rsidRPr="00745FD2">
        <w:rPr>
          <w:vertAlign w:val="superscript"/>
        </w:rPr>
        <w:t>th</w:t>
      </w:r>
      <w:r w:rsidR="00745FD2">
        <w:t>, 2017 at eight microsite pairs</w:t>
      </w:r>
      <w:r w:rsidR="00B4713D">
        <w:t xml:space="preserve">. </w:t>
      </w:r>
      <w:r w:rsidR="00745FD2">
        <w:t xml:space="preserve">Daytime (9am to 9pm) and </w:t>
      </w:r>
      <w:r w:rsidR="00B4713D">
        <w:t>nighttime (9pm to 9am) averages and daily temperature variance were calculated.</w:t>
      </w:r>
    </w:p>
    <w:p w14:paraId="7424E46A" w14:textId="4ED3B9B4" w:rsidR="0019001B" w:rsidRDefault="0018395C" w:rsidP="00D36947">
      <w:pPr>
        <w:tabs>
          <w:tab w:val="left" w:pos="1335"/>
        </w:tabs>
        <w:spacing w:line="360" w:lineRule="auto"/>
        <w:rPr>
          <w:u w:val="single"/>
        </w:rPr>
      </w:pPr>
      <w:r>
        <w:rPr>
          <w:u w:val="single"/>
        </w:rPr>
        <w:t>Statistical Analysis</w:t>
      </w:r>
    </w:p>
    <w:p w14:paraId="2B880516" w14:textId="6316B2F4" w:rsidR="00354C9D" w:rsidRPr="00354C9D" w:rsidRDefault="00354C9D" w:rsidP="00D36947">
      <w:pPr>
        <w:tabs>
          <w:tab w:val="left" w:pos="1335"/>
        </w:tabs>
        <w:spacing w:line="360" w:lineRule="auto"/>
        <w:rPr>
          <w:u w:val="single"/>
        </w:rPr>
      </w:pPr>
      <w:r w:rsidRPr="00354C9D">
        <w:rPr>
          <w:u w:val="single"/>
        </w:rPr>
        <w:t>Visitation and Pollen Deposition</w:t>
      </w:r>
    </w:p>
    <w:p w14:paraId="6BCA612C" w14:textId="6BFE53E5" w:rsidR="00354C9D" w:rsidRDefault="00CF11EB" w:rsidP="00D36947">
      <w:pPr>
        <w:tabs>
          <w:tab w:val="left" w:pos="1335"/>
        </w:tabs>
        <w:spacing w:line="360" w:lineRule="auto"/>
      </w:pPr>
      <w:r>
        <w:t>To test for</w:t>
      </w:r>
      <w:r w:rsidR="00685D90">
        <w:t xml:space="preserve"> </w:t>
      </w:r>
      <w:r w:rsidR="00B44DA7">
        <w:t xml:space="preserve">evidence that </w:t>
      </w:r>
      <w:r w:rsidR="00B44DA7" w:rsidRPr="00B44DA7">
        <w:rPr>
          <w:i/>
        </w:rPr>
        <w:t>L. tridentata</w:t>
      </w:r>
      <w:r w:rsidR="00B44DA7">
        <w:t xml:space="preserve"> mediates</w:t>
      </w:r>
      <w:r w:rsidR="009C1DE1">
        <w:t xml:space="preserve"> </w:t>
      </w:r>
      <w:r>
        <w:t>pollinator visitation</w:t>
      </w:r>
      <w:r w:rsidR="00FF79E0">
        <w:t xml:space="preserve"> to </w:t>
      </w:r>
      <w:r w:rsidR="00FF79E0" w:rsidRPr="00FF79E0">
        <w:rPr>
          <w:i/>
        </w:rPr>
        <w:t>M. glabrata</w:t>
      </w:r>
      <w:r w:rsidR="004760E2">
        <w:t>,</w:t>
      </w:r>
      <w:r w:rsidR="00FF79E0">
        <w:t xml:space="preserve"> </w:t>
      </w:r>
      <w:r w:rsidR="00685D90">
        <w:t>generalized linear mixed-model</w:t>
      </w:r>
      <w:r w:rsidR="00233425">
        <w:t>s</w:t>
      </w:r>
      <w:r w:rsidR="00B44DA7">
        <w:t xml:space="preserve"> (GLMM, lme4</w:t>
      </w:r>
      <w:r w:rsidR="00685D90">
        <w:t>)</w:t>
      </w:r>
      <w:r w:rsidR="00B44DA7">
        <w:t xml:space="preserve"> using </w:t>
      </w:r>
      <w:r w:rsidR="006E7326">
        <w:t>negative binomial error distribution</w:t>
      </w:r>
      <w:r w:rsidR="009C1DE1">
        <w:t>s</w:t>
      </w:r>
      <w:r w:rsidR="006E7326">
        <w:t xml:space="preserve"> </w:t>
      </w:r>
      <w:r w:rsidR="009C1DE1">
        <w:t xml:space="preserve">with a loglink function </w:t>
      </w:r>
      <w:r w:rsidR="006E7326">
        <w:t>to account for overd</w:t>
      </w:r>
      <w:r w:rsidR="00767ADD">
        <w:t>ispersion</w:t>
      </w:r>
      <w:r w:rsidR="00FF79E0">
        <w:t xml:space="preserve"> </w:t>
      </w:r>
      <w:r w:rsidR="00D43B4C">
        <w:t>were fit</w:t>
      </w:r>
      <w:ins w:id="195" w:author="zenrunner" w:date="2018-10-09T13:58:00Z">
        <w:r w:rsidR="008C13BF">
          <w:t xml:space="preserve"> (citation to vignette for lme4)</w:t>
        </w:r>
      </w:ins>
      <w:r w:rsidR="00B7796B">
        <w:t xml:space="preserve">. </w:t>
      </w:r>
      <w:r w:rsidR="002C0675">
        <w:t>The</w:t>
      </w:r>
      <w:r w:rsidR="00685D90">
        <w:t xml:space="preserve"> number of f</w:t>
      </w:r>
      <w:r w:rsidR="000924A6">
        <w:t xml:space="preserve">oraging </w:t>
      </w:r>
      <w:r w:rsidR="00C82D57">
        <w:t xml:space="preserve">instances </w:t>
      </w:r>
      <w:r w:rsidR="00685D90">
        <w:t>and total number of flower</w:t>
      </w:r>
      <w:r w:rsidR="009C1DE1">
        <w:t xml:space="preserve">s visited </w:t>
      </w:r>
      <w:r w:rsidR="00377C16">
        <w:t xml:space="preserve">were treated </w:t>
      </w:r>
      <w:r w:rsidR="009C1DE1">
        <w:t>as response variables.</w:t>
      </w:r>
      <w:r w:rsidR="00685D90">
        <w:t xml:space="preserve"> </w:t>
      </w:r>
      <w:r w:rsidR="004760E2">
        <w:t xml:space="preserve">Video length </w:t>
      </w:r>
      <w:r w:rsidR="009C1DE1">
        <w:t>was log-tr</w:t>
      </w:r>
      <w:r w:rsidR="002743B5">
        <w:t xml:space="preserve">ansformed </w:t>
      </w:r>
      <w:r w:rsidR="00655777">
        <w:t>for</w:t>
      </w:r>
      <w:r w:rsidR="002743B5">
        <w:t xml:space="preserve"> the log</w:t>
      </w:r>
      <w:r w:rsidR="004760E2">
        <w:t>link</w:t>
      </w:r>
      <w:r w:rsidR="009C1DE1">
        <w:t xml:space="preserve"> </w:t>
      </w:r>
      <w:r w:rsidR="002743B5">
        <w:t xml:space="preserve">function </w:t>
      </w:r>
      <w:r w:rsidR="009C1DE1">
        <w:t>and used as an offset</w:t>
      </w:r>
      <w:r w:rsidR="004760E2">
        <w:t xml:space="preserve"> </w:t>
      </w:r>
      <w:r w:rsidR="009C1DE1">
        <w:t xml:space="preserve">to maintain the count structure of the data. </w:t>
      </w:r>
      <w:r w:rsidR="001C451F">
        <w:t xml:space="preserve">To test for the influence of conspecific floral density, the number of </w:t>
      </w:r>
      <w:r w:rsidR="001C451F" w:rsidRPr="00FF79E0">
        <w:rPr>
          <w:i/>
        </w:rPr>
        <w:t>M. glabrata</w:t>
      </w:r>
      <w:r w:rsidR="001C451F">
        <w:t xml:space="preserve"> blooms </w:t>
      </w:r>
      <w:r w:rsidR="005B787C">
        <w:t xml:space="preserve">was </w:t>
      </w:r>
      <w:r w:rsidR="00F04E77">
        <w:t>included as</w:t>
      </w:r>
      <w:r w:rsidR="00AB0C26">
        <w:t xml:space="preserve"> a factor</w:t>
      </w:r>
      <w:r w:rsidR="00F04E77">
        <w:t xml:space="preserve"> in models</w:t>
      </w:r>
      <w:r w:rsidR="001C451F">
        <w:t xml:space="preserve">. </w:t>
      </w:r>
      <w:r w:rsidR="00C4387C">
        <w:t>We did not</w:t>
      </w:r>
      <w:r w:rsidR="004760E2">
        <w:t xml:space="preserve"> standardize</w:t>
      </w:r>
      <w:r w:rsidR="00FF79E0">
        <w:t xml:space="preserve"> visitation</w:t>
      </w:r>
      <w:r w:rsidR="00767ADD">
        <w:t xml:space="preserve"> to visits/hour/flower</w:t>
      </w:r>
      <w:r w:rsidR="00BB4656">
        <w:t xml:space="preserve"> because </w:t>
      </w:r>
      <w:r w:rsidR="00767ADD">
        <w:t>this assum</w:t>
      </w:r>
      <w:r w:rsidR="00BB4656">
        <w:t>es</w:t>
      </w:r>
      <w:r w:rsidR="00767ADD">
        <w:t xml:space="preserve"> that pol</w:t>
      </w:r>
      <w:r w:rsidR="00EE66D2">
        <w:t>linators respond linearly to conspecific</w:t>
      </w:r>
      <w:r w:rsidR="00767ADD">
        <w:t xml:space="preserve"> </w:t>
      </w:r>
      <w:r w:rsidR="00685D90">
        <w:t>floral density</w:t>
      </w:r>
      <w:r w:rsidR="00767ADD">
        <w:t xml:space="preserve"> and that the slope of the relationship does not change w</w:t>
      </w:r>
      <w:r w:rsidR="008B5642">
        <w:t>ith</w:t>
      </w:r>
      <w:r w:rsidR="00BB4656">
        <w:t xml:space="preserve"> </w:t>
      </w:r>
      <w:r w:rsidR="008B5642">
        <w:t>treatment</w:t>
      </w:r>
      <w:r w:rsidR="003F3D1B">
        <w:t xml:space="preserve"> </w:t>
      </w:r>
      <w:r w:rsidR="00767ADD">
        <w:t>(</w:t>
      </w:r>
      <w:r w:rsidR="00FF79E0">
        <w:t>Reitan and Nielson, 2006</w:t>
      </w:r>
      <w:r w:rsidR="00767ADD">
        <w:t>)</w:t>
      </w:r>
      <w:r w:rsidR="001552A5">
        <w:t xml:space="preserve">. </w:t>
      </w:r>
      <w:r w:rsidR="004268A8">
        <w:t xml:space="preserve">The </w:t>
      </w:r>
      <w:r w:rsidR="002930AB">
        <w:t xml:space="preserve">focal </w:t>
      </w:r>
      <w:r w:rsidR="008A44A9">
        <w:t>‘</w:t>
      </w:r>
      <w:r w:rsidR="0089323A">
        <w:t>replicate</w:t>
      </w:r>
      <w:r w:rsidR="008A44A9">
        <w:t xml:space="preserve"> </w:t>
      </w:r>
      <w:r w:rsidR="002930AB">
        <w:t>shrub + microsite</w:t>
      </w:r>
      <w:r w:rsidR="008A44A9">
        <w:t>’</w:t>
      </w:r>
      <w:r w:rsidR="002930AB">
        <w:t xml:space="preserve"> </w:t>
      </w:r>
      <w:r w:rsidR="00147C34">
        <w:t xml:space="preserve">(Rep ID) </w:t>
      </w:r>
      <w:r w:rsidR="004268A8">
        <w:t xml:space="preserve">was used as a random effect </w:t>
      </w:r>
      <w:r w:rsidR="007567B4">
        <w:t>to account</w:t>
      </w:r>
      <w:r w:rsidR="004268A8">
        <w:t xml:space="preserve"> </w:t>
      </w:r>
      <w:r w:rsidR="004268A8">
        <w:lastRenderedPageBreak/>
        <w:t>for the repeated measures study design</w:t>
      </w:r>
      <w:r w:rsidR="00CB6E0B">
        <w:t xml:space="preserve"> in all models</w:t>
      </w:r>
      <w:r w:rsidR="004268A8">
        <w:t xml:space="preserve">. </w:t>
      </w:r>
      <w:r w:rsidR="00D00CEA">
        <w:t>Interactive, additive</w:t>
      </w:r>
      <w:ins w:id="196" w:author="zenrunner" w:date="2018-10-09T13:58:00Z">
        <w:r w:rsidR="00557475">
          <w:t>,</w:t>
        </w:r>
      </w:ins>
      <w:r w:rsidR="00D00CEA">
        <w:t xml:space="preserve"> and intercept only</w:t>
      </w:r>
      <w:r w:rsidR="007567B4">
        <w:t xml:space="preserve"> models</w:t>
      </w:r>
      <w:r w:rsidR="00202548">
        <w:t xml:space="preserve"> were </w:t>
      </w:r>
      <w:r w:rsidR="00D00CEA">
        <w:t xml:space="preserve">compared by AIC and </w:t>
      </w:r>
      <w:r w:rsidR="00DD7992">
        <w:t>likelihood ratio tests with</w:t>
      </w:r>
      <w:r w:rsidR="00D00CEA">
        <w:t xml:space="preserve"> </w:t>
      </w:r>
      <w:r w:rsidR="00D00CEA" w:rsidRPr="00D00CEA">
        <w:t>χ2</w:t>
      </w:r>
      <w:r w:rsidR="000A01F2">
        <w:t xml:space="preserve"> approximations</w:t>
      </w:r>
      <w:r w:rsidR="00EE66D2">
        <w:t xml:space="preserve"> </w:t>
      </w:r>
      <w:r w:rsidR="00A6649E" w:rsidRPr="00A6649E">
        <w:t>(Table B1, B2</w:t>
      </w:r>
      <w:r w:rsidR="00EE66D2" w:rsidRPr="00A6649E">
        <w:t>)</w:t>
      </w:r>
      <w:r w:rsidR="000A01F2" w:rsidRPr="00A6649E">
        <w:t>.</w:t>
      </w:r>
      <w:r w:rsidR="000A01F2">
        <w:t xml:space="preserve"> </w:t>
      </w:r>
      <w:r w:rsidR="00400D11">
        <w:t>To test for</w:t>
      </w:r>
      <w:r w:rsidR="00D00CEA">
        <w:t xml:space="preserve"> the</w:t>
      </w:r>
      <w:r w:rsidR="00400D11">
        <w:t xml:space="preserve"> influence of </w:t>
      </w:r>
      <w:r w:rsidR="00D00CEA">
        <w:t>heterospecific blooming annuals and</w:t>
      </w:r>
      <w:r w:rsidR="00400D11">
        <w:t xml:space="preserve"> shrubs, </w:t>
      </w:r>
      <w:r w:rsidR="002B55CE">
        <w:t>negative binomial GLMM (glmmTMB</w:t>
      </w:r>
      <w:r w:rsidR="006B0614">
        <w:t xml:space="preserve">) </w:t>
      </w:r>
      <w:r w:rsidR="00DB0D64">
        <w:t>with</w:t>
      </w:r>
      <w:r w:rsidR="00400D11">
        <w:t xml:space="preserve"> each covariate </w:t>
      </w:r>
      <w:r w:rsidR="00DB0D64">
        <w:t xml:space="preserve">included </w:t>
      </w:r>
      <w:r w:rsidR="000924A6">
        <w:t>to the additive</w:t>
      </w:r>
      <w:r w:rsidR="00400D11">
        <w:t xml:space="preserve"> model </w:t>
      </w:r>
      <w:r w:rsidR="000B30AD">
        <w:t>were</w:t>
      </w:r>
      <w:r w:rsidR="00DB0D64">
        <w:t xml:space="preserve"> used.</w:t>
      </w:r>
      <w:r w:rsidR="00354C9D">
        <w:t xml:space="preserve"> A quasipoisson GLMM (glmmPQL, MASS) was used to</w:t>
      </w:r>
      <w:r w:rsidR="00E44E27">
        <w:t xml:space="preserve"> </w:t>
      </w:r>
      <w:r w:rsidR="00524D12">
        <w:t>explore</w:t>
      </w:r>
      <w:r w:rsidR="00E44E27">
        <w:t xml:space="preserve"> which visi</w:t>
      </w:r>
      <w:r w:rsidR="00D00CEA">
        <w:t>tors were driving</w:t>
      </w:r>
      <w:r w:rsidR="00DB0B02">
        <w:t xml:space="preserve"> observed </w:t>
      </w:r>
      <w:r w:rsidR="00524D12">
        <w:t xml:space="preserve">visitation </w:t>
      </w:r>
      <w:r w:rsidR="00DB0B02">
        <w:t>patterns</w:t>
      </w:r>
      <w:r w:rsidR="0032084C">
        <w:t xml:space="preserve">. </w:t>
      </w:r>
    </w:p>
    <w:p w14:paraId="4857AC09" w14:textId="1BF714CD" w:rsidR="004268A8" w:rsidRDefault="00354C9D" w:rsidP="00D36947">
      <w:pPr>
        <w:tabs>
          <w:tab w:val="left" w:pos="1335"/>
        </w:tabs>
        <w:spacing w:line="360" w:lineRule="auto"/>
      </w:pPr>
      <w:r>
        <w:t>G</w:t>
      </w:r>
      <w:r w:rsidR="004268A8">
        <w:t xml:space="preserve">amma GLMM </w:t>
      </w:r>
      <w:r w:rsidR="009D2353">
        <w:t>models</w:t>
      </w:r>
      <w:r w:rsidR="009E7102">
        <w:t xml:space="preserve"> (</w:t>
      </w:r>
      <w:r w:rsidR="002B55CE">
        <w:t xml:space="preserve">glmer, </w:t>
      </w:r>
      <w:r w:rsidR="009E7102">
        <w:t>lme4)</w:t>
      </w:r>
      <w:r w:rsidR="009D2353">
        <w:t xml:space="preserve"> </w:t>
      </w:r>
      <w:r w:rsidR="002E1744">
        <w:t xml:space="preserve">with visit </w:t>
      </w:r>
      <w:r w:rsidR="008B5642">
        <w:t>duration and</w:t>
      </w:r>
      <w:r w:rsidR="00767ADD">
        <w:t xml:space="preserve"> proportion of flowers visited per</w:t>
      </w:r>
      <w:r>
        <w:t xml:space="preserve"> foraging instance</w:t>
      </w:r>
      <w:r w:rsidR="009D2353">
        <w:t xml:space="preserve"> as response variables</w:t>
      </w:r>
      <w:r w:rsidR="00D8168E">
        <w:t xml:space="preserve"> tested for behavioural differences</w:t>
      </w:r>
      <w:r w:rsidR="005F7698">
        <w:t xml:space="preserve">. </w:t>
      </w:r>
      <w:r w:rsidR="00647206">
        <w:t>S</w:t>
      </w:r>
      <w:r w:rsidR="00D00CEA">
        <w:t xml:space="preserve">olitary bees and ‘other’ RTUs </w:t>
      </w:r>
      <w:r w:rsidR="004708A1">
        <w:t xml:space="preserve">were subsetted </w:t>
      </w:r>
      <w:r w:rsidR="00D00CEA">
        <w:t xml:space="preserve">to </w:t>
      </w:r>
      <w:r w:rsidR="005F7698">
        <w:t>fit linear mixed models</w:t>
      </w:r>
      <w:r w:rsidR="002B04AB">
        <w:t xml:space="preserve"> for both RTU</w:t>
      </w:r>
      <w:r w:rsidR="005F7698">
        <w:t xml:space="preserve"> using log-transformed visit durat</w:t>
      </w:r>
      <w:r w:rsidR="00E42D05">
        <w:t>ion as the response variable</w:t>
      </w:r>
      <w:r w:rsidR="00147C34">
        <w:t xml:space="preserve">, and </w:t>
      </w:r>
      <w:r w:rsidR="00357EA3">
        <w:t>in all cases least-squares post hoc tests (lsmeans) were used on any significant interactions and the Rep ID was included as a random effect.</w:t>
      </w:r>
    </w:p>
    <w:p w14:paraId="7013149A" w14:textId="6E5D3188" w:rsidR="00354C9D" w:rsidRDefault="00354C9D" w:rsidP="00D36947">
      <w:pPr>
        <w:tabs>
          <w:tab w:val="left" w:pos="1335"/>
        </w:tabs>
        <w:spacing w:line="360" w:lineRule="auto"/>
      </w:pPr>
      <w:del w:id="197" w:author="zenrunner" w:date="2018-10-09T13:58:00Z">
        <w:r w:rsidRPr="00357EA3" w:rsidDel="00E16B12">
          <w:delText>I fit q</w:delText>
        </w:r>
      </w:del>
      <w:ins w:id="198" w:author="zenrunner" w:date="2018-10-09T13:58:00Z">
        <w:r w:rsidR="00E16B12">
          <w:t>Q</w:t>
        </w:r>
      </w:ins>
      <w:r w:rsidRPr="00357EA3">
        <w:t xml:space="preserve">uasipoisson models (MASS, glmmPQL) </w:t>
      </w:r>
      <w:ins w:id="199" w:author="zenrunner" w:date="2018-10-09T13:58:00Z">
        <w:r w:rsidR="00E16B12">
          <w:t xml:space="preserve">were fit </w:t>
        </w:r>
      </w:ins>
      <w:r w:rsidRPr="00357EA3">
        <w:t>with</w:t>
      </w:r>
      <w:r>
        <w:t xml:space="preserve"> conspecific and heterospecific pollen deposition as response variables. </w:t>
      </w:r>
      <w:del w:id="200" w:author="zenrunner" w:date="2018-10-09T13:58:00Z">
        <w:r w:rsidDel="004A4B98">
          <w:delText>I used the d</w:delText>
        </w:r>
      </w:del>
      <w:ins w:id="201" w:author="zenrunner" w:date="2018-10-09T13:58:00Z">
        <w:r w:rsidR="004A4B98">
          <w:t>D</w:t>
        </w:r>
      </w:ins>
      <w:r>
        <w:t xml:space="preserve">istance to </w:t>
      </w:r>
      <w:r w:rsidRPr="00031660">
        <w:rPr>
          <w:i/>
        </w:rPr>
        <w:t>L. tridentata</w:t>
      </w:r>
      <w:r>
        <w:t xml:space="preserve">, distance to the nearest conspecific neighbour and the number of </w:t>
      </w:r>
      <w:r w:rsidRPr="00031660">
        <w:rPr>
          <w:i/>
        </w:rPr>
        <w:t>M. glabrata</w:t>
      </w:r>
      <w:r>
        <w:t xml:space="preserve"> flowers </w:t>
      </w:r>
      <w:ins w:id="202" w:author="zenrunner" w:date="2018-10-09T13:59:00Z">
        <w:r w:rsidR="004A4B98">
          <w:t xml:space="preserve">were modeled </w:t>
        </w:r>
      </w:ins>
      <w:r>
        <w:t>as predictors. The sample ID nested in the flower ID nested in the plant was used as a random effect.</w:t>
      </w:r>
      <w:ins w:id="203" w:author="zenrunner" w:date="2018-10-09T13:59:00Z">
        <w:r w:rsidR="000F28EC">
          <w:t xml:space="preserve"> – first person OK of course but then you need to do all that way. I prefer not to use though.</w:t>
        </w:r>
      </w:ins>
    </w:p>
    <w:p w14:paraId="666FAF55" w14:textId="7758E122" w:rsidR="002E1596" w:rsidRPr="00357EA3" w:rsidRDefault="00354C9D" w:rsidP="00D36947">
      <w:pPr>
        <w:tabs>
          <w:tab w:val="left" w:pos="1335"/>
        </w:tabs>
        <w:spacing w:line="360" w:lineRule="auto"/>
        <w:rPr>
          <w:u w:val="single"/>
        </w:rPr>
      </w:pPr>
      <w:del w:id="204" w:author="zenrunner" w:date="2018-10-09T14:00:00Z">
        <w:r w:rsidRPr="00357EA3" w:rsidDel="007E40DC">
          <w:rPr>
            <w:u w:val="single"/>
          </w:rPr>
          <w:delText>Extended and c</w:delText>
        </w:r>
      </w:del>
      <w:ins w:id="205" w:author="zenrunner" w:date="2018-10-09T14:00:00Z">
        <w:r w:rsidR="007E40DC">
          <w:rPr>
            <w:u w:val="single"/>
          </w:rPr>
          <w:t>C</w:t>
        </w:r>
      </w:ins>
      <w:r w:rsidRPr="00357EA3">
        <w:rPr>
          <w:u w:val="single"/>
        </w:rPr>
        <w:t>ommunity</w:t>
      </w:r>
      <w:ins w:id="206" w:author="zenrunner" w:date="2018-10-09T14:00:00Z">
        <w:r w:rsidR="004D6182">
          <w:rPr>
            <w:u w:val="single"/>
          </w:rPr>
          <w:t>-</w:t>
        </w:r>
      </w:ins>
      <w:del w:id="207" w:author="zenrunner" w:date="2018-10-09T14:00:00Z">
        <w:r w:rsidRPr="00357EA3" w:rsidDel="004D6182">
          <w:rPr>
            <w:u w:val="single"/>
          </w:rPr>
          <w:delText xml:space="preserve"> </w:delText>
        </w:r>
      </w:del>
      <w:r w:rsidRPr="00357EA3">
        <w:rPr>
          <w:u w:val="single"/>
        </w:rPr>
        <w:t>level shrub effects</w:t>
      </w:r>
    </w:p>
    <w:p w14:paraId="65A63674" w14:textId="22991F41" w:rsidR="009E7102" w:rsidRDefault="007E40DC" w:rsidP="00D36947">
      <w:pPr>
        <w:spacing w:line="360" w:lineRule="auto"/>
      </w:pPr>
      <w:ins w:id="208" w:author="zenrunner" w:date="2018-10-09T13:59:00Z">
        <w:r>
          <w:t>Ne</w:t>
        </w:r>
      </w:ins>
      <w:del w:id="209" w:author="zenrunner" w:date="2018-10-09T13:59:00Z">
        <w:r w:rsidR="006546EC" w:rsidDel="005B30E9">
          <w:delText>N</w:delText>
        </w:r>
        <w:r w:rsidR="009E7102" w:rsidDel="005B30E9">
          <w:delText xml:space="preserve">egative </w:delText>
        </w:r>
      </w:del>
      <w:ins w:id="210" w:author="zenrunner" w:date="2018-10-09T13:59:00Z">
        <w:r w:rsidR="005B30E9">
          <w:t xml:space="preserve">gative </w:t>
        </w:r>
      </w:ins>
      <w:r w:rsidR="009E7102">
        <w:t>binomial</w:t>
      </w:r>
      <w:r w:rsidR="00B647FA">
        <w:t xml:space="preserve"> GLMM</w:t>
      </w:r>
      <w:ins w:id="211" w:author="zenrunner" w:date="2018-10-09T14:00:00Z">
        <w:r w:rsidR="00460A3A">
          <w:t>s</w:t>
        </w:r>
      </w:ins>
      <w:r w:rsidR="00B647FA">
        <w:t xml:space="preserve"> (</w:t>
      </w:r>
      <w:r w:rsidR="002B04AB">
        <w:t>lme4, glmer.nb)</w:t>
      </w:r>
      <w:r w:rsidR="00357EA3">
        <w:t xml:space="preserve"> with</w:t>
      </w:r>
      <w:r w:rsidR="00001F59">
        <w:t xml:space="preserve"> </w:t>
      </w:r>
      <w:r w:rsidR="002B04AB">
        <w:t>arthropod abundance</w:t>
      </w:r>
      <w:r w:rsidR="00031660">
        <w:t>, percent annual cover, annual species richness and annual bloom density</w:t>
      </w:r>
      <w:r w:rsidR="009E7102">
        <w:t xml:space="preserve"> as response</w:t>
      </w:r>
      <w:r w:rsidR="002B55CE">
        <w:t xml:space="preserve"> variables</w:t>
      </w:r>
      <w:r w:rsidR="006546EC">
        <w:t xml:space="preserve"> w</w:t>
      </w:r>
      <w:ins w:id="212" w:author="zenrunner" w:date="2018-10-09T14:00:00Z">
        <w:r w:rsidR="00460A3A">
          <w:t>ere</w:t>
        </w:r>
      </w:ins>
      <w:del w:id="213" w:author="zenrunner" w:date="2018-10-09T13:59:00Z">
        <w:r w:rsidR="006546EC" w:rsidDel="007E40DC">
          <w:delText>ere</w:delText>
        </w:r>
      </w:del>
      <w:r w:rsidR="00724BD3">
        <w:t xml:space="preserve"> used to test for</w:t>
      </w:r>
      <w:r w:rsidR="009B4982">
        <w:t xml:space="preserve"> relative shrub effects on the local community</w:t>
      </w:r>
      <w:ins w:id="214" w:author="zenrunner" w:date="2018-10-09T14:00:00Z">
        <w:r w:rsidR="003D5FD8">
          <w:t xml:space="preserve"> (citation to glmer package)</w:t>
        </w:r>
      </w:ins>
      <w:r w:rsidR="00B647FA">
        <w:t>.</w:t>
      </w:r>
      <w:r w:rsidR="00625030">
        <w:t xml:space="preserve"> </w:t>
      </w:r>
      <w:r w:rsidR="004D17FD">
        <w:t xml:space="preserve">Beetles from </w:t>
      </w:r>
      <w:r w:rsidR="00B647FA">
        <w:t xml:space="preserve">the family </w:t>
      </w:r>
      <w:r w:rsidR="00B647FA" w:rsidRPr="00357EA3">
        <w:rPr>
          <w:i/>
        </w:rPr>
        <w:t>Melyridae</w:t>
      </w:r>
      <w:r w:rsidR="00B647FA">
        <w:t xml:space="preserve"> made up 1217</w:t>
      </w:r>
      <w:r w:rsidR="004D17FD">
        <w:t xml:space="preserve"> of the </w:t>
      </w:r>
      <w:r w:rsidR="00B647FA">
        <w:t>3</w:t>
      </w:r>
      <w:r w:rsidR="00031660">
        <w:t>384</w:t>
      </w:r>
      <w:r w:rsidR="00B647FA">
        <w:t xml:space="preserve"> </w:t>
      </w:r>
      <w:r w:rsidR="004D17FD">
        <w:t>total arthr</w:t>
      </w:r>
      <w:r w:rsidR="00844B3D">
        <w:t xml:space="preserve">opods captured, </w:t>
      </w:r>
      <w:r w:rsidR="00B647FA">
        <w:t xml:space="preserve">therefore abundance models were fit with </w:t>
      </w:r>
      <w:r w:rsidR="009E7102" w:rsidRPr="00357EA3">
        <w:rPr>
          <w:i/>
        </w:rPr>
        <w:t>Melyridae</w:t>
      </w:r>
      <w:r w:rsidR="008B5642">
        <w:t xml:space="preserve"> excluded</w:t>
      </w:r>
      <w:r w:rsidR="006546EC">
        <w:t>,</w:t>
      </w:r>
      <w:r w:rsidR="00D66889">
        <w:t xml:space="preserve"> </w:t>
      </w:r>
      <w:r w:rsidR="008B5642">
        <w:t>included and</w:t>
      </w:r>
      <w:r w:rsidR="004D17FD">
        <w:t xml:space="preserve"> </w:t>
      </w:r>
      <w:r w:rsidR="00B647FA">
        <w:t>individually</w:t>
      </w:r>
      <w:r w:rsidR="004D17FD">
        <w:t xml:space="preserve"> </w:t>
      </w:r>
      <w:r w:rsidR="00B32E02">
        <w:t xml:space="preserve">to </w:t>
      </w:r>
      <w:r w:rsidR="00E43825">
        <w:t>explore model sensitivities</w:t>
      </w:r>
      <w:r w:rsidR="00B32E02">
        <w:t>. Poisson GLMM</w:t>
      </w:r>
      <w:ins w:id="215" w:author="zenrunner" w:date="2018-10-09T14:00:00Z">
        <w:r w:rsidR="00F9256D">
          <w:t>s</w:t>
        </w:r>
      </w:ins>
      <w:r w:rsidR="00B32E02">
        <w:t xml:space="preserve"> (lme4) were</w:t>
      </w:r>
      <w:r w:rsidR="009E7102">
        <w:t xml:space="preserve"> used to determine differences in </w:t>
      </w:r>
      <w:r w:rsidR="002B04AB">
        <w:t xml:space="preserve">arthropod species richness and </w:t>
      </w:r>
      <w:r w:rsidR="009E7102">
        <w:t>bee abundance between the treatments</w:t>
      </w:r>
      <w:r w:rsidR="00201C59">
        <w:t>, and negative binomial GLMM</w:t>
      </w:r>
      <w:ins w:id="216" w:author="zenrunner" w:date="2018-10-09T14:00:00Z">
        <w:r w:rsidR="00F9256D">
          <w:t>s?</w:t>
        </w:r>
      </w:ins>
      <w:r w:rsidR="00201C59">
        <w:t xml:space="preserve"> (</w:t>
      </w:r>
      <w:r w:rsidR="0040242B">
        <w:t>lme4, glmer.nb</w:t>
      </w:r>
      <w:r w:rsidR="00201C59">
        <w:t>) w</w:t>
      </w:r>
      <w:ins w:id="217" w:author="zenrunner" w:date="2018-10-09T14:00:00Z">
        <w:r w:rsidR="00FD02CF">
          <w:t>ere?</w:t>
        </w:r>
      </w:ins>
      <w:del w:id="218" w:author="zenrunner" w:date="2018-10-09T14:00:00Z">
        <w:r w:rsidR="00201C59" w:rsidDel="00FD02CF">
          <w:delText>as</w:delText>
        </w:r>
      </w:del>
      <w:r w:rsidR="00201C59">
        <w:t xml:space="preserve"> used to test for differences in bee richness</w:t>
      </w:r>
      <w:r w:rsidR="00357EA3">
        <w:t xml:space="preserve">. </w:t>
      </w:r>
      <w:r w:rsidR="004540D2">
        <w:t xml:space="preserve">To test if </w:t>
      </w:r>
      <w:r w:rsidR="004540D2" w:rsidRPr="005E7E8F">
        <w:rPr>
          <w:i/>
        </w:rPr>
        <w:t>L. tridentata</w:t>
      </w:r>
      <w:r w:rsidR="004540D2">
        <w:t xml:space="preserve"> individuals with more flowers </w:t>
      </w:r>
      <w:r w:rsidR="007A5DC0">
        <w:t xml:space="preserve">were </w:t>
      </w:r>
      <w:r w:rsidR="004540D2">
        <w:t xml:space="preserve">more attractive to pollinators, </w:t>
      </w:r>
      <w:r w:rsidR="0008571F">
        <w:t>a</w:t>
      </w:r>
      <w:r w:rsidR="004540D2">
        <w:t xml:space="preserve"> quasipoisson GLM (glm) with visitation rates as the response and flower number as predictors.</w:t>
      </w:r>
      <w:r w:rsidR="00357EA3">
        <w:t xml:space="preserve"> In all cases</w:t>
      </w:r>
      <w:ins w:id="219" w:author="zenrunner" w:date="2018-10-09T14:01:00Z">
        <w:r w:rsidR="00CA753D">
          <w:t>,</w:t>
        </w:r>
      </w:ins>
      <w:r w:rsidR="00357EA3">
        <w:t xml:space="preserve"> least-squares </w:t>
      </w:r>
      <w:r w:rsidR="00357EA3" w:rsidRPr="00DF08BE">
        <w:rPr>
          <w:i/>
          <w:rPrChange w:id="220" w:author="zenrunner" w:date="2018-10-09T14:01:00Z">
            <w:rPr/>
          </w:rPrChange>
        </w:rPr>
        <w:t>post hoc</w:t>
      </w:r>
      <w:r w:rsidR="00357EA3">
        <w:t xml:space="preserve"> tests (lsmeans) were used on any significant interactions</w:t>
      </w:r>
      <w:ins w:id="221" w:author="zenrunner" w:date="2018-10-09T14:01:00Z">
        <w:r w:rsidR="00DF08BE">
          <w:t>,</w:t>
        </w:r>
      </w:ins>
      <w:r w:rsidR="00357EA3">
        <w:t xml:space="preserve"> and the Rep ID was included as a random effect to control for repeated measures.</w:t>
      </w:r>
      <w:del w:id="222" w:author="zenrunner" w:date="2018-10-09T14:01:00Z">
        <w:r w:rsidR="00357EA3" w:rsidDel="00087207">
          <w:delText xml:space="preserve"> </w:delText>
        </w:r>
      </w:del>
    </w:p>
    <w:p w14:paraId="2649891A" w14:textId="6637FC91" w:rsidR="00354C9D" w:rsidRPr="00783952" w:rsidRDefault="00354C9D" w:rsidP="00D36947">
      <w:pPr>
        <w:spacing w:line="360" w:lineRule="auto"/>
      </w:pPr>
      <w:r w:rsidRPr="007F3B67">
        <w:rPr>
          <w:highlight w:val="cyan"/>
          <w:rPrChange w:id="223" w:author="zenrunner" w:date="2018-10-09T14:01:00Z">
            <w:rPr/>
          </w:rPrChange>
        </w:rPr>
        <w:lastRenderedPageBreak/>
        <w:t>GLMM (glmer, lme4) with Gamma error distributions with mean daytime temperature, mean nighttime temperatures and daily temperature variance as response variables</w:t>
      </w:r>
      <w:r w:rsidR="00783952" w:rsidRPr="007F3B67">
        <w:rPr>
          <w:highlight w:val="cyan"/>
          <w:rPrChange w:id="224" w:author="zenrunner" w:date="2018-10-09T14:01:00Z">
            <w:rPr/>
          </w:rPrChange>
        </w:rPr>
        <w:t xml:space="preserve"> were used to test for the capacity of L. tridentata to create stable microclimates. T</w:t>
      </w:r>
      <w:r w:rsidRPr="007F3B67">
        <w:rPr>
          <w:highlight w:val="cyan"/>
          <w:rPrChange w:id="225" w:author="zenrunner" w:date="2018-10-09T14:01:00Z">
            <w:rPr/>
          </w:rPrChange>
        </w:rPr>
        <w:t>he shrub ID + microsite as a random effect to control for the repeated measures.</w:t>
      </w:r>
      <w:ins w:id="226" w:author="zenrunner" w:date="2018-10-09T14:01:00Z">
        <w:r w:rsidR="007F3B67">
          <w:t xml:space="preserve">can you put in previous para and simplify the whole thing a bit – ie Generalized linear mixed models were used </w:t>
        </w:r>
      </w:ins>
      <w:ins w:id="227" w:author="zenrunner" w:date="2018-10-09T14:02:00Z">
        <w:r w:rsidR="007F3B67">
          <w:t>to examine… and family was fit according to these rules… (then citation to it)?</w:t>
        </w:r>
        <w:r w:rsidR="00190CFE">
          <w:t xml:space="preserve">  Or leave all written out – ok too.</w:t>
        </w:r>
      </w:ins>
    </w:p>
    <w:p w14:paraId="362966B6" w14:textId="1C6C2D2B" w:rsidR="00783952" w:rsidRDefault="00F47E63" w:rsidP="00F47E63">
      <w:pPr>
        <w:spacing w:line="360" w:lineRule="auto"/>
      </w:pPr>
      <w:r>
        <w:t xml:space="preserve">Redundancy analysis (RDA, vegan) order to test for shifts in the shrub microsite and associated annual communities influence on insect community composition. In order to separate the responses of the vegetation factors to the blooming factors from the effect of the blooming itself, the dataset was split into pre-blooming and blooming, and analyses were run separately on each subset. </w:t>
      </w:r>
      <w:r w:rsidR="007C1D3A">
        <w:t xml:space="preserve">Arthropod abundances were </w:t>
      </w:r>
      <w:r w:rsidR="008D52A2" w:rsidRPr="007C1D3A">
        <w:t>Hellinger transformed to lower the weight of rare RTU</w:t>
      </w:r>
      <w:r w:rsidR="007C1D3A">
        <w:t xml:space="preserve"> </w:t>
      </w:r>
      <w:r w:rsidR="007C1D3A">
        <w:fldChar w:fldCharType="begin"/>
      </w:r>
      <w:r w:rsidR="007C1D3A">
        <w:instrText xml:space="preserve"> ADDIN EN.CITE &lt;EndNote&gt;&lt;Cite&gt;&lt;Author&gt;Legendre&lt;/Author&gt;&lt;Year&gt;2001&lt;/Year&gt;&lt;RecNum&gt;305&lt;/RecNum&gt;&lt;DisplayText&gt;(Legendre and Gallagher, 2001)&lt;/DisplayText&gt;&lt;record&gt;&lt;rec-number&gt;305&lt;/rec-number&gt;&lt;foreign-keys&gt;&lt;key app="EN" db-id="efxxxd2elfvxfde05eev9swq9zv0dswrxzp2"&gt;305&lt;/key&gt;&lt;/foreign-keys&gt;&lt;ref-type name="Journal Article"&gt;17&lt;/ref-type&gt;&lt;contributors&gt;&lt;authors&gt;&lt;author&gt;Legendre, Pierre&lt;/author&gt;&lt;author&gt;Gallagher, Eugene D&lt;/author&gt;&lt;/authors&gt;&lt;/contributors&gt;&lt;titles&gt;&lt;title&gt;Ecologically meaningful transformations for ordination of species data&lt;/title&gt;&lt;secondary-title&gt;Oecologia&lt;/secondary-title&gt;&lt;/titles&gt;&lt;periodical&gt;&lt;full-title&gt;Oecologia&lt;/full-title&gt;&lt;/periodical&gt;&lt;pages&gt;271-280&lt;/pages&gt;&lt;volume&gt;129&lt;/volume&gt;&lt;number&gt;2&lt;/number&gt;&lt;dates&gt;&lt;year&gt;2001&lt;/year&gt;&lt;/dates&gt;&lt;isbn&gt;0029-8549&lt;/isbn&gt;&lt;urls&gt;&lt;/urls&gt;&lt;/record&gt;&lt;/Cite&gt;&lt;/EndNote&gt;</w:instrText>
      </w:r>
      <w:r w:rsidR="007C1D3A">
        <w:fldChar w:fldCharType="separate"/>
      </w:r>
      <w:r w:rsidR="007C1D3A">
        <w:rPr>
          <w:noProof/>
        </w:rPr>
        <w:t>(</w:t>
      </w:r>
      <w:hyperlink w:anchor="_ENREF_45" w:tooltip="Legendre, 2001 #305" w:history="1">
        <w:r w:rsidR="005D434B">
          <w:rPr>
            <w:noProof/>
          </w:rPr>
          <w:t>Legendre and Gallagher, 2001</w:t>
        </w:r>
      </w:hyperlink>
      <w:r w:rsidR="007C1D3A">
        <w:rPr>
          <w:noProof/>
        </w:rPr>
        <w:t>)</w:t>
      </w:r>
      <w:r w:rsidR="007C1D3A">
        <w:fldChar w:fldCharType="end"/>
      </w:r>
      <w:r w:rsidR="008D52A2" w:rsidRPr="007C1D3A">
        <w:t>.</w:t>
      </w:r>
      <w:r w:rsidR="007C1D3A">
        <w:t xml:space="preserve"> Microsite, percent annual cover, annual richness and heterospecific annual bloom density were used as constraining variables in the ordination. In order to test for the significance of the constraining variables in explaining the variation, a permutation ANOVA (anova.cca) was used on each RDA</w:t>
      </w:r>
      <w:ins w:id="228" w:author="zenrunner" w:date="2018-10-09T14:03:00Z">
        <w:r w:rsidR="008E7DD8">
          <w:t xml:space="preserve"> (Cite vegan package or MEE paper)</w:t>
        </w:r>
      </w:ins>
      <w:r w:rsidR="007C1D3A">
        <w:t>.</w:t>
      </w:r>
    </w:p>
    <w:p w14:paraId="56590EAA" w14:textId="60858965" w:rsidR="00F861C6" w:rsidRPr="007C7338" w:rsidRDefault="00357EA3" w:rsidP="00D36947">
      <w:pPr>
        <w:spacing w:line="360" w:lineRule="auto"/>
        <w:rPr>
          <w:u w:val="single"/>
        </w:rPr>
      </w:pPr>
      <w:r>
        <w:rPr>
          <w:u w:val="single"/>
        </w:rPr>
        <w:t>Ecological effect sizes</w:t>
      </w:r>
    </w:p>
    <w:p w14:paraId="31946AA6" w14:textId="2C74F668" w:rsidR="006F1CB9" w:rsidRPr="00052F27" w:rsidRDefault="005B7D33" w:rsidP="00D36947">
      <w:pPr>
        <w:spacing w:line="360" w:lineRule="auto"/>
      </w:pPr>
      <w:r>
        <w:t xml:space="preserve">To compare the ecological effect of shrubs and blooming on five community response metrics (floral </w:t>
      </w:r>
      <w:r w:rsidR="004540D2">
        <w:t>visitation</w:t>
      </w:r>
      <w:r>
        <w:t xml:space="preserve"> </w:t>
      </w:r>
      <w:r w:rsidR="00D90100">
        <w:t>of</w:t>
      </w:r>
      <w:r w:rsidRPr="00F46593">
        <w:rPr>
          <w:i/>
        </w:rPr>
        <w:t xml:space="preserve"> M. glabrata</w:t>
      </w:r>
      <w:r>
        <w:t>, arthropod abundance, arthropod species richness, percent annual cover and annual species richness)</w:t>
      </w:r>
      <w:r w:rsidR="00323ECC">
        <w:t xml:space="preserve">, and to estimate the biological importance of statistically significant differences the effect size estimate RII was calculated </w:t>
      </w:r>
      <w:r w:rsidR="00323ECC">
        <w:fldChar w:fldCharType="begin"/>
      </w:r>
      <w:r w:rsidR="00323ECC">
        <w:instrText xml:space="preserve"> ADDIN EN.CITE &lt;EndNote&gt;&lt;Cite&gt;&lt;Author&gt;Armas&lt;/Author&gt;&lt;Year&gt;2004&lt;/Year&gt;&lt;RecNum&gt;267&lt;/RecNum&gt;&lt;DisplayText&gt;(Armas et al., 2004)&lt;/DisplayText&gt;&lt;record&gt;&lt;rec-number&gt;267&lt;/rec-number&gt;&lt;foreign-keys&gt;&lt;key app="EN" db-id="efxxxd2elfvxfde05eev9swq9zv0dswrxzp2"&gt;267&lt;/key&gt;&lt;/foreign-keys&gt;&lt;ref-type name="Journal Article"&gt;17&lt;/ref-type&gt;&lt;contributors&gt;&lt;authors&gt;&lt;author&gt;Armas, Cristina&lt;/author&gt;&lt;author&gt;Ordiales, Ramón&lt;/author&gt;&lt;author&gt;Pugnaire, Francisco I&lt;/author&gt;&lt;/authors&gt;&lt;/contributors&gt;&lt;titles&gt;&lt;title&gt;Measuring plant interactions: a new comparative index&lt;/title&gt;&lt;secondary-title&gt;Ecology&lt;/secondary-title&gt;&lt;/titles&gt;&lt;periodical&gt;&lt;full-title&gt;Ecology&lt;/full-title&gt;&lt;/periodical&gt;&lt;pages&gt;2682-2686&lt;/pages&gt;&lt;volume&gt;85&lt;/volume&gt;&lt;number&gt;10&lt;/number&gt;&lt;dates&gt;&lt;year&gt;2004&lt;/year&gt;&lt;/dates&gt;&lt;isbn&gt;1939-9170&lt;/isbn&gt;&lt;urls&gt;&lt;/urls&gt;&lt;/record&gt;&lt;/Cite&gt;&lt;/EndNote&gt;</w:instrText>
      </w:r>
      <w:r w:rsidR="00323ECC">
        <w:fldChar w:fldCharType="separate"/>
      </w:r>
      <w:r w:rsidR="00323ECC">
        <w:rPr>
          <w:noProof/>
        </w:rPr>
        <w:t>(</w:t>
      </w:r>
      <w:hyperlink w:anchor="_ENREF_3" w:tooltip="Armas, 2004 #267" w:history="1">
        <w:r w:rsidR="005D434B">
          <w:rPr>
            <w:noProof/>
          </w:rPr>
          <w:t>Armas et al., 2004</w:t>
        </w:r>
      </w:hyperlink>
      <w:r w:rsidR="00323ECC">
        <w:rPr>
          <w:noProof/>
        </w:rPr>
        <w:t>)</w:t>
      </w:r>
      <w:r w:rsidR="00323ECC">
        <w:fldChar w:fldCharType="end"/>
      </w:r>
      <w:r w:rsidR="00323ECC">
        <w:t xml:space="preserve">. The equation: </w:t>
      </w:r>
      <m:oMath>
        <m:r>
          <w:rPr>
            <w:rFonts w:ascii="Cambria Math" w:hAnsi="Cambria Math"/>
          </w:rPr>
          <m:t xml:space="preserve">RII= </m:t>
        </m:r>
        <m:f>
          <m:fPr>
            <m:ctrlPr>
              <w:rPr>
                <w:rFonts w:ascii="Cambria Math" w:hAnsi="Cambria Math"/>
                <w:i/>
              </w:rPr>
            </m:ctrlPr>
          </m:fPr>
          <m:num>
            <m:r>
              <w:rPr>
                <w:rFonts w:ascii="Cambria Math" w:hAnsi="Cambria Math"/>
              </w:rPr>
              <m:t>treatment-control</m:t>
            </m:r>
          </m:num>
          <m:den>
            <m:r>
              <w:rPr>
                <w:rFonts w:ascii="Cambria Math" w:hAnsi="Cambria Math"/>
              </w:rPr>
              <m:t>treatment+control</m:t>
            </m:r>
          </m:den>
        </m:f>
      </m:oMath>
      <w:r w:rsidR="00323ECC">
        <w:rPr>
          <w:rFonts w:eastAsiaTheme="minorEastAsia"/>
        </w:rPr>
        <w:t xml:space="preserve"> was used. Treatments </w:t>
      </w:r>
      <w:r w:rsidR="00F46593">
        <w:rPr>
          <w:rFonts w:eastAsiaTheme="minorEastAsia"/>
        </w:rPr>
        <w:t>were</w:t>
      </w:r>
      <w:r w:rsidR="00323ECC">
        <w:rPr>
          <w:rFonts w:eastAsiaTheme="minorEastAsia"/>
        </w:rPr>
        <w:t xml:space="preserve"> shrub </w:t>
      </w:r>
      <w:r w:rsidR="00F46593">
        <w:rPr>
          <w:rFonts w:eastAsiaTheme="minorEastAsia"/>
        </w:rPr>
        <w:t xml:space="preserve">microsite </w:t>
      </w:r>
      <w:r w:rsidR="00323ECC">
        <w:rPr>
          <w:rFonts w:eastAsiaTheme="minorEastAsia"/>
        </w:rPr>
        <w:t xml:space="preserve">or blooming, while </w:t>
      </w:r>
      <w:r w:rsidR="00F46593">
        <w:rPr>
          <w:rFonts w:eastAsiaTheme="minorEastAsia"/>
        </w:rPr>
        <w:t xml:space="preserve">the </w:t>
      </w:r>
      <w:r w:rsidR="00323ECC">
        <w:rPr>
          <w:rFonts w:eastAsiaTheme="minorEastAsia"/>
        </w:rPr>
        <w:t>control</w:t>
      </w:r>
      <w:r w:rsidR="00F46593">
        <w:rPr>
          <w:rFonts w:eastAsiaTheme="minorEastAsia"/>
        </w:rPr>
        <w:t>s were</w:t>
      </w:r>
      <w:r w:rsidR="00323ECC">
        <w:rPr>
          <w:rFonts w:eastAsiaTheme="minorEastAsia"/>
        </w:rPr>
        <w:t xml:space="preserve"> open </w:t>
      </w:r>
      <w:r w:rsidR="00F46593">
        <w:rPr>
          <w:rFonts w:eastAsiaTheme="minorEastAsia"/>
        </w:rPr>
        <w:t xml:space="preserve">microsite </w:t>
      </w:r>
      <w:r w:rsidR="00323ECC">
        <w:rPr>
          <w:rFonts w:eastAsiaTheme="minorEastAsia"/>
        </w:rPr>
        <w:t xml:space="preserve">or pre-blooming. </w:t>
      </w:r>
      <w:ins w:id="229" w:author="zenrunner" w:date="2018-10-09T14:04:00Z">
        <w:r w:rsidR="005A5B96">
          <w:rPr>
            <w:rFonts w:eastAsiaTheme="minorEastAsia"/>
          </w:rPr>
          <w:t xml:space="preserve">Only paired </w:t>
        </w:r>
      </w:ins>
      <w:del w:id="230" w:author="zenrunner" w:date="2018-10-09T14:04:00Z">
        <w:r w:rsidR="00323ECC" w:rsidDel="005A5B96">
          <w:rPr>
            <w:rFonts w:eastAsiaTheme="minorEastAsia"/>
          </w:rPr>
          <w:delText>Microsit</w:delText>
        </w:r>
        <w:r w:rsidR="00F46593" w:rsidDel="005A5B96">
          <w:rPr>
            <w:rFonts w:eastAsiaTheme="minorEastAsia"/>
          </w:rPr>
          <w:delText xml:space="preserve">es </w:delText>
        </w:r>
      </w:del>
      <w:ins w:id="231" w:author="zenrunner" w:date="2018-10-09T14:04:00Z">
        <w:r w:rsidR="005A5B96">
          <w:rPr>
            <w:rFonts w:eastAsiaTheme="minorEastAsia"/>
          </w:rPr>
          <w:t xml:space="preserve">microsites </w:t>
        </w:r>
        <w:r w:rsidR="00BE17D5">
          <w:rPr>
            <w:rFonts w:eastAsiaTheme="minorEastAsia"/>
          </w:rPr>
          <w:t xml:space="preserve">in the data </w:t>
        </w:r>
      </w:ins>
      <w:r w:rsidR="00F46593">
        <w:rPr>
          <w:rFonts w:eastAsiaTheme="minorEastAsia"/>
        </w:rPr>
        <w:t xml:space="preserve">were </w:t>
      </w:r>
      <w:del w:id="232" w:author="zenrunner" w:date="2018-10-09T14:03:00Z">
        <w:r w:rsidR="00F46593" w:rsidDel="00157664">
          <w:rPr>
            <w:rFonts w:eastAsiaTheme="minorEastAsia"/>
          </w:rPr>
          <w:delText xml:space="preserve">matched </w:delText>
        </w:r>
      </w:del>
      <w:ins w:id="233" w:author="zenrunner" w:date="2018-10-09T14:04:00Z">
        <w:r w:rsidR="005A5B96">
          <w:rPr>
            <w:rFonts w:eastAsiaTheme="minorEastAsia"/>
          </w:rPr>
          <w:t>used</w:t>
        </w:r>
      </w:ins>
      <w:ins w:id="234" w:author="zenrunner" w:date="2018-10-09T14:03:00Z">
        <w:r w:rsidR="00157664">
          <w:rPr>
            <w:rFonts w:eastAsiaTheme="minorEastAsia"/>
          </w:rPr>
          <w:t xml:space="preserve"> </w:t>
        </w:r>
      </w:ins>
      <w:del w:id="235" w:author="zenrunner" w:date="2018-10-09T14:03:00Z">
        <w:r w:rsidR="00F46593" w:rsidDel="00A8498C">
          <w:rPr>
            <w:rFonts w:eastAsiaTheme="minorEastAsia"/>
          </w:rPr>
          <w:delText xml:space="preserve">when </w:delText>
        </w:r>
      </w:del>
      <w:ins w:id="236" w:author="zenrunner" w:date="2018-10-09T14:03:00Z">
        <w:r w:rsidR="00A8498C">
          <w:rPr>
            <w:rFonts w:eastAsiaTheme="minorEastAsia"/>
          </w:rPr>
          <w:t xml:space="preserve">to </w:t>
        </w:r>
      </w:ins>
      <w:r w:rsidR="00F46593">
        <w:rPr>
          <w:rFonts w:eastAsiaTheme="minorEastAsia"/>
        </w:rPr>
        <w:t>calculat</w:t>
      </w:r>
      <w:ins w:id="237" w:author="zenrunner" w:date="2018-10-09T14:03:00Z">
        <w:r w:rsidR="00A8498C">
          <w:rPr>
            <w:rFonts w:eastAsiaTheme="minorEastAsia"/>
          </w:rPr>
          <w:t>e</w:t>
        </w:r>
      </w:ins>
      <w:del w:id="238" w:author="zenrunner" w:date="2018-10-09T14:03:00Z">
        <w:r w:rsidR="00F46593" w:rsidDel="00A8498C">
          <w:rPr>
            <w:rFonts w:eastAsiaTheme="minorEastAsia"/>
          </w:rPr>
          <w:delText>ing</w:delText>
        </w:r>
      </w:del>
      <w:r w:rsidR="00323ECC">
        <w:rPr>
          <w:rFonts w:eastAsiaTheme="minorEastAsia"/>
        </w:rPr>
        <w:t xml:space="preserve"> </w:t>
      </w:r>
      <w:del w:id="239" w:author="zenrunner" w:date="2018-10-09T14:04:00Z">
        <w:r w:rsidR="00323ECC" w:rsidDel="000E1054">
          <w:rPr>
            <w:rFonts w:eastAsiaTheme="minorEastAsia"/>
          </w:rPr>
          <w:delText>the metric</w:delText>
        </w:r>
      </w:del>
      <w:ins w:id="240" w:author="zenrunner" w:date="2018-10-09T14:04:00Z">
        <w:r w:rsidR="000E1054">
          <w:rPr>
            <w:rFonts w:eastAsiaTheme="minorEastAsia"/>
          </w:rPr>
          <w:t>effect sizes</w:t>
        </w:r>
      </w:ins>
      <w:del w:id="241" w:author="zenrunner" w:date="2018-10-09T14:03:00Z">
        <w:r w:rsidR="00323ECC" w:rsidDel="005A5B96">
          <w:rPr>
            <w:rFonts w:eastAsiaTheme="minorEastAsia"/>
          </w:rPr>
          <w:delText xml:space="preserve"> and non-matching sites were excluded from calculation</w:delText>
        </w:r>
        <w:r w:rsidR="00D90100" w:rsidDel="005A5B96">
          <w:rPr>
            <w:rFonts w:eastAsiaTheme="minorEastAsia"/>
          </w:rPr>
          <w:delText>s</w:delText>
        </w:r>
      </w:del>
      <w:r w:rsidR="00323ECC">
        <w:rPr>
          <w:rFonts w:eastAsiaTheme="minorEastAsia"/>
        </w:rPr>
        <w:t>.</w:t>
      </w:r>
      <w:r w:rsidR="00323ECC">
        <w:t xml:space="preserve"> </w:t>
      </w:r>
      <w:r w:rsidR="00A6649E">
        <w:t xml:space="preserve">This </w:t>
      </w:r>
      <w:del w:id="242" w:author="zenrunner" w:date="2018-10-09T14:04:00Z">
        <w:r w:rsidR="00A6649E" w:rsidDel="009F5DEB">
          <w:delText xml:space="preserve">metric </w:delText>
        </w:r>
        <w:r w:rsidR="00202548" w:rsidRPr="00A6649E" w:rsidDel="009F5DEB">
          <w:delText>ranges</w:delText>
        </w:r>
      </w:del>
      <w:ins w:id="243" w:author="zenrunner" w:date="2018-10-09T14:04:00Z">
        <w:r w:rsidR="009F5DEB">
          <w:t>measure ranges</w:t>
        </w:r>
      </w:ins>
      <w:r w:rsidR="00202548" w:rsidRPr="00A6649E">
        <w:t xml:space="preserve"> from −1 to +1,</w:t>
      </w:r>
      <w:r w:rsidR="00A6649E">
        <w:t xml:space="preserve"> is </w:t>
      </w:r>
      <w:r w:rsidR="00A6649E" w:rsidRPr="00A6649E">
        <w:t xml:space="preserve">symmetric around 0, </w:t>
      </w:r>
      <w:r w:rsidR="00202548" w:rsidRPr="00A6649E">
        <w:t xml:space="preserve">and negative values </w:t>
      </w:r>
      <w:r w:rsidR="00A6649E" w:rsidRPr="00A6649E">
        <w:t>indicated</w:t>
      </w:r>
      <w:r w:rsidR="00202548" w:rsidRPr="00A6649E">
        <w:t xml:space="preserve"> relative competition whilst positives </w:t>
      </w:r>
      <w:r w:rsidR="00A6649E" w:rsidRPr="00A6649E">
        <w:t>indicate</w:t>
      </w:r>
      <w:r w:rsidR="00202548" w:rsidRPr="00A6649E">
        <w:t xml:space="preserve"> facilitation</w:t>
      </w:r>
      <w:ins w:id="244" w:author="zenrunner" w:date="2018-10-09T14:04:00Z">
        <w:r w:rsidR="002025A5">
          <w:t xml:space="preserve"> (citation)</w:t>
        </w:r>
      </w:ins>
      <w:r w:rsidR="00202548" w:rsidRPr="00A6649E">
        <w:t xml:space="preserve">. </w:t>
      </w:r>
      <w:r w:rsidR="00323ECC">
        <w:t>To determine if the effect was significantly different from 0, 95% confidence intervals</w:t>
      </w:r>
      <w:r w:rsidR="00144DF1">
        <w:t xml:space="preserve"> around mean values were bootstrapped (boot, R), stratified by the </w:t>
      </w:r>
      <w:r w:rsidR="00F46593">
        <w:t>focal shrub ID</w:t>
      </w:r>
      <w:r w:rsidR="00144DF1">
        <w:t xml:space="preserve"> to ac</w:t>
      </w:r>
      <w:r w:rsidR="00F46593">
        <w:t>count for the repeated measures study design.</w:t>
      </w:r>
    </w:p>
    <w:p w14:paraId="78F2B910" w14:textId="77777777" w:rsidR="00240F95" w:rsidRDefault="00240F95" w:rsidP="00D36947">
      <w:pPr>
        <w:spacing w:line="360" w:lineRule="auto"/>
        <w:rPr>
          <w:ins w:id="245" w:author="zenrunner" w:date="2018-10-09T14:03:00Z"/>
          <w:b/>
        </w:rPr>
      </w:pPr>
    </w:p>
    <w:p w14:paraId="23DA366E" w14:textId="77777777" w:rsidR="007638E6" w:rsidRPr="00AE7363" w:rsidRDefault="007638E6" w:rsidP="00D36947">
      <w:pPr>
        <w:spacing w:line="360" w:lineRule="auto"/>
        <w:rPr>
          <w:b/>
        </w:rPr>
      </w:pPr>
      <w:r w:rsidRPr="00AE7363">
        <w:rPr>
          <w:b/>
        </w:rPr>
        <w:t>Results</w:t>
      </w:r>
    </w:p>
    <w:p w14:paraId="0566DAC7" w14:textId="13014C7A" w:rsidR="0001769C" w:rsidRPr="00FD1DD7" w:rsidRDefault="004D128F" w:rsidP="00D36947">
      <w:pPr>
        <w:spacing w:line="360" w:lineRule="auto"/>
        <w:rPr>
          <w:i/>
        </w:rPr>
      </w:pPr>
      <w:r>
        <w:rPr>
          <w:u w:val="single"/>
        </w:rPr>
        <w:lastRenderedPageBreak/>
        <w:t>Shrub effects on visitation rate</w:t>
      </w:r>
      <w:r w:rsidR="000B5711">
        <w:rPr>
          <w:u w:val="single"/>
        </w:rPr>
        <w:t>s and pollen deposition to phyto</w:t>
      </w:r>
      <w:r>
        <w:rPr>
          <w:u w:val="single"/>
        </w:rPr>
        <w:t>meter species</w:t>
      </w:r>
    </w:p>
    <w:p w14:paraId="2BE19A35" w14:textId="475762A6" w:rsidR="00962DBA" w:rsidRDefault="00E669A4" w:rsidP="00962DBA">
      <w:pPr>
        <w:spacing w:line="360" w:lineRule="auto"/>
      </w:pPr>
      <w:r>
        <w:t>A total of 697 flying insect</w:t>
      </w:r>
      <w:r w:rsidR="00DE356D" w:rsidRPr="00DE356D">
        <w:t xml:space="preserve">s </w:t>
      </w:r>
      <w:del w:id="246" w:author="zenrunner" w:date="2018-10-09T17:00:00Z">
        <w:r w:rsidR="00DE356D" w:rsidRPr="00DE356D" w:rsidDel="00643749">
          <w:delText xml:space="preserve">made </w:delText>
        </w:r>
      </w:del>
      <w:ins w:id="247" w:author="zenrunner" w:date="2018-10-09T17:00:00Z">
        <w:r w:rsidR="00643749">
          <w:t>visited</w:t>
        </w:r>
        <w:r w:rsidR="00643749" w:rsidRPr="00DE356D">
          <w:t xml:space="preserve"> </w:t>
        </w:r>
      </w:ins>
      <w:r w:rsidR="00DE356D" w:rsidRPr="00DE356D">
        <w:t xml:space="preserve">925 </w:t>
      </w:r>
      <w:ins w:id="248" w:author="zenrunner" w:date="2018-10-09T17:00:00Z">
        <w:r w:rsidR="00643749">
          <w:t xml:space="preserve">flowers </w:t>
        </w:r>
      </w:ins>
      <w:del w:id="249" w:author="zenrunner" w:date="2018-10-09T17:00:00Z">
        <w:r w:rsidR="000E36E5" w:rsidDel="00643749">
          <w:delText xml:space="preserve">potentially pollinating </w:delText>
        </w:r>
        <w:r w:rsidR="00DE356D" w:rsidRPr="00DE356D" w:rsidDel="00643749">
          <w:delText xml:space="preserve">flower visits </w:delText>
        </w:r>
      </w:del>
      <w:r w:rsidR="00A872DA">
        <w:t xml:space="preserve">(hereafter “pollinators”) </w:t>
      </w:r>
      <w:r w:rsidR="00DE356D" w:rsidRPr="00DE356D">
        <w:t xml:space="preserve">to </w:t>
      </w:r>
      <w:r w:rsidR="00DE356D" w:rsidRPr="00BB5BDF">
        <w:rPr>
          <w:i/>
        </w:rPr>
        <w:t>M. glabrata</w:t>
      </w:r>
      <w:r w:rsidR="00DE356D" w:rsidRPr="00DE356D">
        <w:t xml:space="preserve"> in 303 hours of video recording. </w:t>
      </w:r>
      <w:r>
        <w:t xml:space="preserve">No </w:t>
      </w:r>
      <w:r w:rsidR="00904F89">
        <w:t>pollinators</w:t>
      </w:r>
      <w:r>
        <w:t xml:space="preserve"> were observed in </w:t>
      </w:r>
      <w:r w:rsidR="00AE0CF4">
        <w:t>61 of</w:t>
      </w:r>
      <w:r w:rsidR="00DE356D">
        <w:t xml:space="preserve"> the</w:t>
      </w:r>
      <w:r w:rsidR="003F1979">
        <w:t xml:space="preserve"> 235</w:t>
      </w:r>
      <w:r w:rsidR="006A47D7">
        <w:t xml:space="preserve"> </w:t>
      </w:r>
      <w:r>
        <w:t xml:space="preserve">video </w:t>
      </w:r>
      <w:r w:rsidR="0001769C">
        <w:t>observation periods</w:t>
      </w:r>
      <w:r>
        <w:t>.</w:t>
      </w:r>
      <w:r w:rsidR="00904F89">
        <w:t xml:space="preserve"> </w:t>
      </w:r>
      <w:r w:rsidR="009D5841">
        <w:t xml:space="preserve">Foraging </w:t>
      </w:r>
      <w:r w:rsidR="0035289A" w:rsidRPr="0035289A">
        <w:t>instance</w:t>
      </w:r>
      <w:r w:rsidR="009D5841">
        <w:t xml:space="preserve"> frequency </w:t>
      </w:r>
      <w:r w:rsidR="00E82973">
        <w:t>and total floral visitation by pollinators to</w:t>
      </w:r>
      <w:r w:rsidR="00DE356D" w:rsidRPr="00DE356D">
        <w:t xml:space="preserve"> </w:t>
      </w:r>
      <w:r w:rsidR="00DE356D" w:rsidRPr="00E82973">
        <w:rPr>
          <w:i/>
        </w:rPr>
        <w:t>M. glabrata</w:t>
      </w:r>
      <w:r w:rsidR="00DE356D" w:rsidRPr="00DE356D">
        <w:t xml:space="preserve"> were significantly lower </w:t>
      </w:r>
      <w:r w:rsidR="00E82973">
        <w:t>at the shrub microsite relative to</w:t>
      </w:r>
      <w:r w:rsidR="00DE356D" w:rsidRPr="00DE356D">
        <w:t xml:space="preserve"> open</w:t>
      </w:r>
      <w:r w:rsidR="00E82973">
        <w:t xml:space="preserve"> areas</w:t>
      </w:r>
      <w:r w:rsidR="00904F89">
        <w:t xml:space="preserve"> (Table 1)</w:t>
      </w:r>
      <w:r w:rsidR="000B5711">
        <w:t xml:space="preserve"> </w:t>
      </w:r>
      <w:r w:rsidR="00904F89">
        <w:t xml:space="preserve">and were reduced at both microsites when </w:t>
      </w:r>
      <w:r w:rsidR="00904F89" w:rsidRPr="00992C0C">
        <w:rPr>
          <w:i/>
        </w:rPr>
        <w:t>L. tridentata</w:t>
      </w:r>
      <w:r w:rsidR="00904F89">
        <w:t xml:space="preserve"> entered full bloom. </w:t>
      </w:r>
      <w:r w:rsidR="00BF5C6A">
        <w:t xml:space="preserve">There was a positive effect of </w:t>
      </w:r>
      <w:r w:rsidR="00BF5C6A" w:rsidRPr="009D5841">
        <w:rPr>
          <w:i/>
        </w:rPr>
        <w:t xml:space="preserve">M. glabrata </w:t>
      </w:r>
      <w:r w:rsidR="009D5841">
        <w:t>conspecific density on both the frequency of foragin</w:t>
      </w:r>
      <w:r w:rsidR="00D662CF">
        <w:t>g bouts and floral visitation</w:t>
      </w:r>
      <w:ins w:id="250" w:author="zenrunner" w:date="2018-10-09T17:01:00Z">
        <w:r w:rsidR="00AD7465">
          <w:t xml:space="preserve"> (Figure X, stats)</w:t>
        </w:r>
      </w:ins>
      <w:r w:rsidR="00D662CF">
        <w:t xml:space="preserve">. </w:t>
      </w:r>
      <w:r w:rsidR="00AA5AC2">
        <w:t>There were RTU specific changes</w:t>
      </w:r>
      <w:r w:rsidR="00D662CF">
        <w:t xml:space="preserve"> in the number of foraging instances</w:t>
      </w:r>
      <w:r w:rsidR="00AA5AC2">
        <w:t xml:space="preserve"> and flowers visited with blooming</w:t>
      </w:r>
      <w:ins w:id="251" w:author="zenrunner" w:date="2018-10-09T17:01:00Z">
        <w:r w:rsidR="007D6CC3">
          <w:t xml:space="preserve"> is this redundant to last sentence?</w:t>
        </w:r>
      </w:ins>
      <w:r w:rsidR="00AA5AC2">
        <w:t xml:space="preserve"> (</w:t>
      </w:r>
      <w:r w:rsidR="000B5711">
        <w:t xml:space="preserve">Figure 1, </w:t>
      </w:r>
      <w:r w:rsidR="00962DBA">
        <w:t>Table 1</w:t>
      </w:r>
      <w:r w:rsidR="00AA5AC2">
        <w:t xml:space="preserve">). </w:t>
      </w:r>
      <w:r w:rsidR="00BE67B9">
        <w:t xml:space="preserve">The </w:t>
      </w:r>
      <w:r w:rsidR="00AA5AC2">
        <w:t>frequency of flower visits by s</w:t>
      </w:r>
      <w:r w:rsidR="00BE67B9">
        <w:t>y</w:t>
      </w:r>
      <w:r w:rsidR="00677A8A">
        <w:t>r</w:t>
      </w:r>
      <w:r w:rsidR="00BE67B9">
        <w:t>p</w:t>
      </w:r>
      <w:r w:rsidR="00677A8A">
        <w:t>h</w:t>
      </w:r>
      <w:r w:rsidR="00BE67B9">
        <w:t>ids and solitary bees declined significantly with blooming (</w:t>
      </w:r>
      <w:r w:rsidR="00AC1C47">
        <w:t>Table</w:t>
      </w:r>
      <w:r w:rsidR="00BE67B9">
        <w:t xml:space="preserve"> </w:t>
      </w:r>
      <w:r w:rsidR="00962DBA">
        <w:t>1</w:t>
      </w:r>
      <w:r w:rsidR="00BE67B9">
        <w:t>).</w:t>
      </w:r>
      <w:r w:rsidR="00FD1DD7">
        <w:t xml:space="preserve"> There was no significant difference between RTU visiting the microsites (Figure 1, Table C1)</w:t>
      </w:r>
      <w:ins w:id="252" w:author="zenrunner" w:date="2018-10-09T17:01:00Z">
        <w:r w:rsidR="00301F26">
          <w:t xml:space="preserve"> </w:t>
        </w:r>
      </w:ins>
      <w:del w:id="253" w:author="zenrunner" w:date="2018-10-09T17:01:00Z">
        <w:r w:rsidR="00FD1DD7" w:rsidDel="00301F26">
          <w:delText xml:space="preserve">, </w:delText>
        </w:r>
      </w:del>
      <w:r w:rsidR="00FD1DD7">
        <w:t>nor were there significant interactions between RTU, microsite</w:t>
      </w:r>
      <w:ins w:id="254" w:author="zenrunner" w:date="2018-10-09T17:01:00Z">
        <w:r w:rsidR="00E71773">
          <w:t>,</w:t>
        </w:r>
      </w:ins>
      <w:r w:rsidR="00FD1DD7">
        <w:t xml:space="preserve"> and blooming (Table C1) on the total flowers visited.</w:t>
      </w:r>
      <w:del w:id="255" w:author="zenrunner" w:date="2018-10-09T17:02:00Z">
        <w:r w:rsidR="00FD1DD7" w:rsidDel="00722375">
          <w:delText xml:space="preserve"> </w:delText>
        </w:r>
      </w:del>
    </w:p>
    <w:p w14:paraId="200E82E2" w14:textId="2D509D66" w:rsidR="00AA5AC2" w:rsidRDefault="00962DBA" w:rsidP="00D36947">
      <w:pPr>
        <w:spacing w:line="360" w:lineRule="auto"/>
      </w:pPr>
      <w:r w:rsidRPr="009377C8">
        <w:t xml:space="preserve">There was no significant influence </w:t>
      </w:r>
      <w:r>
        <w:t>of heterospecific shrub blooming density on foraging instance frequency or total flowers visited (Table 2). There was a significant, positive effect of heterospecific annual floral density on foraging instances</w:t>
      </w:r>
      <w:ins w:id="256" w:author="zenrunner" w:date="2018-10-09T17:02:00Z">
        <w:r w:rsidR="00A63306">
          <w:t xml:space="preserve"> </w:t>
        </w:r>
      </w:ins>
      <w:del w:id="257" w:author="zenrunner" w:date="2018-10-09T17:02:00Z">
        <w:r w:rsidDel="00A63306">
          <w:delText xml:space="preserve">, </w:delText>
        </w:r>
      </w:del>
      <w:r>
        <w:t>but not flowers visited (Table 2)</w:t>
      </w:r>
      <w:r w:rsidRPr="009377C8">
        <w:t xml:space="preserve">. </w:t>
      </w:r>
      <w:r>
        <w:t xml:space="preserve">Floral visitation rates (flowers/hr) were significantly correlated </w:t>
      </w:r>
      <w:r w:rsidRPr="009377C8">
        <w:t>betwe</w:t>
      </w:r>
      <w:r>
        <w:t xml:space="preserve">en paired shrub/open microsites (Pearson’s = 0.262, </w:t>
      </w:r>
      <w:r w:rsidRPr="005F5B8B">
        <w:t>t = 2.8708, df = 112, p-value = 0.004898</w:t>
      </w:r>
      <w:r>
        <w:t>).</w:t>
      </w:r>
    </w:p>
    <w:p w14:paraId="5C80093D" w14:textId="0F4281C1" w:rsidR="00D662CF" w:rsidRDefault="00D662CF" w:rsidP="00D36947">
      <w:pPr>
        <w:spacing w:line="360" w:lineRule="auto"/>
      </w:pPr>
      <w:r>
        <w:t>There was</w:t>
      </w:r>
      <w:r w:rsidR="00805752" w:rsidRPr="00805752">
        <w:t xml:space="preserve"> a negative effect of </w:t>
      </w:r>
      <w:r w:rsidR="00805752" w:rsidRPr="004862EA">
        <w:rPr>
          <w:i/>
        </w:rPr>
        <w:t>L. tridentata</w:t>
      </w:r>
      <w:r w:rsidR="00805752" w:rsidRPr="00805752">
        <w:t xml:space="preserve"> blooming on </w:t>
      </w:r>
      <w:r w:rsidR="00805752" w:rsidRPr="004862EA">
        <w:rPr>
          <w:i/>
        </w:rPr>
        <w:t>M. glabrata</w:t>
      </w:r>
      <w:r w:rsidR="00805752" w:rsidRPr="00805752">
        <w:t xml:space="preserve"> visit duration</w:t>
      </w:r>
      <w:del w:id="258" w:author="zenrunner" w:date="2018-10-09T17:03:00Z">
        <w:r w:rsidR="00805752" w:rsidRPr="00805752" w:rsidDel="003505F1">
          <w:delText>,</w:delText>
        </w:r>
      </w:del>
      <w:r w:rsidR="00805752" w:rsidRPr="00805752">
        <w:t xml:space="preserve"> but no microsite effect (</w:t>
      </w:r>
      <w:r w:rsidR="009A6452">
        <w:t>Table 5</w:t>
      </w:r>
      <w:r w:rsidR="00805752" w:rsidRPr="00805752">
        <w:t>).</w:t>
      </w:r>
      <w:r w:rsidR="00274B48">
        <w:t xml:space="preserve"> </w:t>
      </w:r>
      <w:r w:rsidR="00502C85">
        <w:t>This was driven by visitors in the ‘other’ category</w:t>
      </w:r>
      <w:r w:rsidR="003034EA">
        <w:t xml:space="preserve"> (</w:t>
      </w:r>
      <w:r w:rsidR="00AA5AC2">
        <w:t xml:space="preserve">Figure 2, </w:t>
      </w:r>
      <w:r w:rsidR="003034EA">
        <w:t xml:space="preserve">Est: </w:t>
      </w:r>
      <w:r w:rsidR="003034EA" w:rsidRPr="003034EA">
        <w:t>-1.0703</w:t>
      </w:r>
      <w:r w:rsidR="003034EA">
        <w:t>, χ2:</w:t>
      </w:r>
      <w:r w:rsidR="003034EA" w:rsidRPr="003034EA">
        <w:t xml:space="preserve"> 12.274</w:t>
      </w:r>
      <w:r w:rsidR="003034EA">
        <w:t xml:space="preserve">, t: </w:t>
      </w:r>
      <w:r w:rsidR="003034EA" w:rsidRPr="003034EA">
        <w:t>-3.503</w:t>
      </w:r>
      <w:r w:rsidR="003034EA">
        <w:t>, p = 0.000605)</w:t>
      </w:r>
      <w:r w:rsidR="00C952F8">
        <w:t>. There was</w:t>
      </w:r>
      <w:r w:rsidR="00502C85">
        <w:t xml:space="preserve"> no difference</w:t>
      </w:r>
      <w:r w:rsidR="003034EA">
        <w:t xml:space="preserve"> in solitary bee visit duration </w:t>
      </w:r>
      <w:r w:rsidR="00FD1DD7">
        <w:t xml:space="preserve">between blooming treatments </w:t>
      </w:r>
      <w:r w:rsidR="003034EA">
        <w:t xml:space="preserve">(Est: </w:t>
      </w:r>
      <w:r w:rsidR="003034EA" w:rsidRPr="003034EA">
        <w:t>-0.9341</w:t>
      </w:r>
      <w:r w:rsidR="003034EA">
        <w:t>, χ2:</w:t>
      </w:r>
      <w:r w:rsidR="003034EA" w:rsidRPr="003034EA">
        <w:t xml:space="preserve"> 1.9017</w:t>
      </w:r>
      <w:r w:rsidR="003034EA">
        <w:t xml:space="preserve">, t: </w:t>
      </w:r>
      <w:r w:rsidR="003034EA" w:rsidRPr="003034EA">
        <w:t>-1.379</w:t>
      </w:r>
      <w:r w:rsidR="003034EA">
        <w:t xml:space="preserve">, p = </w:t>
      </w:r>
      <w:r w:rsidR="003034EA" w:rsidRPr="003034EA">
        <w:t>0.208</w:t>
      </w:r>
      <w:r w:rsidR="003034EA">
        <w:t>).</w:t>
      </w:r>
      <w:r w:rsidR="000B5711">
        <w:t xml:space="preserve"> </w:t>
      </w:r>
      <w:r w:rsidR="00502C85">
        <w:t>The proportion of flowers visited per visit decreased significantly with blooming at the shrub microsite only (</w:t>
      </w:r>
      <w:r w:rsidR="00AA5AC2">
        <w:t>Table 5</w:t>
      </w:r>
      <w:r w:rsidR="00FD1DD7">
        <w:t>), but there were</w:t>
      </w:r>
      <w:r w:rsidR="00502C85">
        <w:t xml:space="preserve"> no </w:t>
      </w:r>
      <w:r>
        <w:t>RTU specific response to blooming or microsite (Appendix</w:t>
      </w:r>
      <w:r w:rsidR="0040242B">
        <w:t xml:space="preserve"> B</w:t>
      </w:r>
      <w:r>
        <w:t>).</w:t>
      </w:r>
    </w:p>
    <w:p w14:paraId="2BE078C2" w14:textId="2283D40E" w:rsidR="000B5711" w:rsidRPr="000B5711" w:rsidRDefault="000B5711" w:rsidP="00D36947">
      <w:pPr>
        <w:spacing w:line="360" w:lineRule="auto"/>
        <w:rPr>
          <w:i/>
        </w:rPr>
      </w:pPr>
      <w:r>
        <w:t xml:space="preserve">A total of </w:t>
      </w:r>
      <w:r w:rsidRPr="004738C4">
        <w:t>16209</w:t>
      </w:r>
      <w:r>
        <w:t xml:space="preserve"> grains of conspecific pollen and </w:t>
      </w:r>
      <w:r w:rsidRPr="004738C4">
        <w:t>1719</w:t>
      </w:r>
      <w:r>
        <w:t xml:space="preserve"> of heterospecific grains were </w:t>
      </w:r>
      <w:del w:id="259" w:author="zenrunner" w:date="2018-10-09T17:04:00Z">
        <w:r w:rsidDel="0004411B">
          <w:delText>counted</w:delText>
        </w:r>
      </w:del>
      <w:ins w:id="260" w:author="zenrunner" w:date="2018-10-09T17:04:00Z">
        <w:r w:rsidR="0004411B">
          <w:t xml:space="preserve">recorded on </w:t>
        </w:r>
        <w:r w:rsidR="00FF161F">
          <w:t xml:space="preserve">larrea </w:t>
        </w:r>
        <w:r w:rsidR="0004411B">
          <w:t>stigmas</w:t>
        </w:r>
        <w:r w:rsidR="00FF161F">
          <w:t>?</w:t>
        </w:r>
      </w:ins>
      <w:r>
        <w:t xml:space="preserve">. </w:t>
      </w:r>
      <w:r w:rsidRPr="00AA68D6">
        <w:t xml:space="preserve">At the nearby site, there was no </w:t>
      </w:r>
      <w:r>
        <w:t xml:space="preserve">significant influence of </w:t>
      </w:r>
      <w:r w:rsidRPr="00AA68D6">
        <w:t xml:space="preserve">proximity to </w:t>
      </w:r>
      <w:r w:rsidRPr="00C7284D">
        <w:rPr>
          <w:i/>
        </w:rPr>
        <w:t>L. tridentata</w:t>
      </w:r>
      <w:r>
        <w:rPr>
          <w:i/>
        </w:rPr>
        <w:t xml:space="preserve"> </w:t>
      </w:r>
      <w:r>
        <w:t>or the number of conspecific flowers (Figure 3</w:t>
      </w:r>
      <w:r w:rsidR="0013510E">
        <w:t>a</w:t>
      </w:r>
      <w:r>
        <w:t>) on conspecific pollen deposition, however there was a marginally significant effect of distance to nearest conspecific neighbour (Tab</w:t>
      </w:r>
      <w:r w:rsidR="00665981">
        <w:t>le 5</w:t>
      </w:r>
      <w:r>
        <w:t>). H</w:t>
      </w:r>
      <w:r w:rsidRPr="00AA68D6">
        <w:t>eterospecific pollen deposition increased</w:t>
      </w:r>
      <w:r>
        <w:t xml:space="preserve"> significantly with distance</w:t>
      </w:r>
      <w:r w:rsidRPr="00AA68D6">
        <w:t xml:space="preserve"> from </w:t>
      </w:r>
      <w:r w:rsidRPr="00C7284D">
        <w:rPr>
          <w:i/>
        </w:rPr>
        <w:t xml:space="preserve">L. </w:t>
      </w:r>
      <w:r>
        <w:rPr>
          <w:i/>
        </w:rPr>
        <w:lastRenderedPageBreak/>
        <w:t>tridentata</w:t>
      </w:r>
      <w:r w:rsidR="00D662CF">
        <w:rPr>
          <w:i/>
        </w:rPr>
        <w:t xml:space="preserve"> </w:t>
      </w:r>
      <w:r w:rsidR="00D662CF">
        <w:t>(Figure 3b)</w:t>
      </w:r>
      <w:r>
        <w:rPr>
          <w:i/>
        </w:rPr>
        <w:t xml:space="preserve">. </w:t>
      </w:r>
      <w:r>
        <w:t xml:space="preserve">Conspecific and heterospecific pollen deposition were significantly correlated (Pearson’s = 0.15, t = 2.397, df = 229, p = 0.01). </w:t>
      </w:r>
    </w:p>
    <w:p w14:paraId="7502C0DD" w14:textId="6C859D0F" w:rsidR="0015677D" w:rsidRDefault="00903B34" w:rsidP="00D36947">
      <w:pPr>
        <w:tabs>
          <w:tab w:val="left" w:pos="1335"/>
        </w:tabs>
        <w:spacing w:line="360" w:lineRule="auto"/>
        <w:rPr>
          <w:u w:val="single"/>
        </w:rPr>
      </w:pPr>
      <w:r>
        <w:rPr>
          <w:u w:val="single"/>
        </w:rPr>
        <w:t>Extended and community-level effects of shrub species.</w:t>
      </w:r>
    </w:p>
    <w:p w14:paraId="096BF50B" w14:textId="4A990E99" w:rsidR="009D0BBE" w:rsidRDefault="006832EB" w:rsidP="00D36947">
      <w:pPr>
        <w:spacing w:line="360" w:lineRule="auto"/>
      </w:pPr>
      <w:r>
        <w:t>A total of 3</w:t>
      </w:r>
      <w:r w:rsidR="008F2DF8">
        <w:t>987</w:t>
      </w:r>
      <w:r w:rsidR="005D32A0">
        <w:t xml:space="preserve"> arthropods spanning 1</w:t>
      </w:r>
      <w:r w:rsidR="00F160DE">
        <w:t>18</w:t>
      </w:r>
      <w:r w:rsidR="005D32A0">
        <w:t xml:space="preserve"> taxonomic groups</w:t>
      </w:r>
      <w:r w:rsidR="007C138F">
        <w:t xml:space="preserve"> (</w:t>
      </w:r>
      <w:r w:rsidR="009064B9" w:rsidRPr="009064B9">
        <w:t>Table A1</w:t>
      </w:r>
      <w:r w:rsidR="00C952F8">
        <w:t>)</w:t>
      </w:r>
      <w:r w:rsidR="005D32A0">
        <w:t xml:space="preserve"> were caught in 19 days of pan trapping.</w:t>
      </w:r>
      <w:r w:rsidR="00261ADE">
        <w:t xml:space="preserve"> </w:t>
      </w:r>
      <w:r w:rsidR="00C952F8">
        <w:t xml:space="preserve">There </w:t>
      </w:r>
      <w:r w:rsidR="00C47DCD">
        <w:t xml:space="preserve">was a positive effect of shrub microsite on </w:t>
      </w:r>
      <w:r w:rsidR="00B80EB8">
        <w:t xml:space="preserve">both </w:t>
      </w:r>
      <w:r w:rsidR="00C47DCD">
        <w:t>arthropod</w:t>
      </w:r>
      <w:r w:rsidR="00C952F8">
        <w:t xml:space="preserve"> abundance (Melyridae excluded)</w:t>
      </w:r>
      <w:r w:rsidR="00C47DCD">
        <w:t xml:space="preserve"> and</w:t>
      </w:r>
      <w:r w:rsidR="00B80EB8">
        <w:t xml:space="preserve"> arthropod species richness</w:t>
      </w:r>
      <w:del w:id="261" w:author="zenrunner" w:date="2018-10-09T17:05:00Z">
        <w:r w:rsidR="00B80EB8" w:rsidDel="00475595">
          <w:delText>,</w:delText>
        </w:r>
      </w:del>
      <w:r w:rsidR="00B80EB8">
        <w:t xml:space="preserve"> and</w:t>
      </w:r>
      <w:r w:rsidR="00C47DCD">
        <w:t xml:space="preserve"> a nega</w:t>
      </w:r>
      <w:r w:rsidR="00B80EB8">
        <w:t xml:space="preserve">tive effect of blooming (Table </w:t>
      </w:r>
      <w:r w:rsidR="00665981">
        <w:t>6</w:t>
      </w:r>
      <w:r w:rsidR="00C47DCD">
        <w:t>).</w:t>
      </w:r>
      <w:r w:rsidR="002715FB">
        <w:t xml:space="preserve"> </w:t>
      </w:r>
      <w:r w:rsidR="00376684">
        <w:t>Insect abundance (Melyridae excluded) was significantly correlated between</w:t>
      </w:r>
      <w:r w:rsidR="00E90F5C">
        <w:t xml:space="preserve"> paired shrub/open microsites (</w:t>
      </w:r>
      <w:r w:rsidR="007C138F">
        <w:t xml:space="preserve">Pearson’s = </w:t>
      </w:r>
      <w:r w:rsidR="00376684">
        <w:t>0.46</w:t>
      </w:r>
      <w:r w:rsidR="007C138F">
        <w:t xml:space="preserve">, </w:t>
      </w:r>
      <w:r w:rsidR="00E90F5C">
        <w:t>p</w:t>
      </w:r>
      <w:r w:rsidR="007C138F">
        <w:t xml:space="preserve"> &lt; 0.001</w:t>
      </w:r>
      <w:r w:rsidR="00E90F5C">
        <w:t>).</w:t>
      </w:r>
      <w:r w:rsidR="00D44097">
        <w:t xml:space="preserve"> Melyridae </w:t>
      </w:r>
      <w:r w:rsidR="009E4DA0">
        <w:t>abundance</w:t>
      </w:r>
      <w:r w:rsidR="00D44097">
        <w:t xml:space="preserve"> was significantly lower at the shrub microsites, and decreased with blooming at the open microsite only</w:t>
      </w:r>
      <w:r w:rsidR="00665981">
        <w:t xml:space="preserve"> (Appendix Cx</w:t>
      </w:r>
      <w:r w:rsidR="006854CA">
        <w:t>)</w:t>
      </w:r>
      <w:r w:rsidR="00D44097">
        <w:t>.</w:t>
      </w:r>
      <w:r w:rsidR="002715FB">
        <w:t xml:space="preserve"> </w:t>
      </w:r>
      <w:r w:rsidR="00506418">
        <w:t>There was no significant difference in bee abundance</w:t>
      </w:r>
      <w:r w:rsidR="00AB29F1">
        <w:t xml:space="preserve"> or species richness</w:t>
      </w:r>
      <w:r w:rsidR="00506418">
        <w:t xml:space="preserve"> caught in pan traps between any of the treatments (</w:t>
      </w:r>
      <w:r w:rsidR="006854CA">
        <w:t xml:space="preserve">Table </w:t>
      </w:r>
      <w:r w:rsidR="00665981">
        <w:t>6</w:t>
      </w:r>
      <w:r w:rsidR="00506418">
        <w:t xml:space="preserve">). </w:t>
      </w:r>
    </w:p>
    <w:p w14:paraId="05ADDF04" w14:textId="7128999B" w:rsidR="00506418" w:rsidRDefault="00665981" w:rsidP="00D36947">
      <w:pPr>
        <w:spacing w:line="360" w:lineRule="auto"/>
      </w:pPr>
      <w:r>
        <w:t>Percent cover of ground vegetation was significantly greater in shrub microsites (Table 6)</w:t>
      </w:r>
      <w:ins w:id="262" w:author="zenrunner" w:date="2018-10-09T17:05:00Z">
        <w:r w:rsidR="000363CD">
          <w:t>,</w:t>
        </w:r>
      </w:ins>
      <w:r>
        <w:t xml:space="preserve"> and it decreased with blooming in the open microsite only. There was a significant decrease in</w:t>
      </w:r>
      <w:r w:rsidR="009D0BBE">
        <w:t xml:space="preserve"> heterospecific</w:t>
      </w:r>
      <w:r>
        <w:t xml:space="preserve"> annual floral density with blooming</w:t>
      </w:r>
      <w:ins w:id="263" w:author="zenrunner" w:date="2018-10-09T17:06:00Z">
        <w:r w:rsidR="00C53C79">
          <w:t>,</w:t>
        </w:r>
      </w:ins>
      <w:del w:id="264" w:author="zenrunner" w:date="2018-10-09T17:06:00Z">
        <w:r w:rsidDel="00032E17">
          <w:delText>,</w:delText>
        </w:r>
      </w:del>
      <w:r>
        <w:t xml:space="preserve"> but </w:t>
      </w:r>
      <w:ins w:id="265" w:author="zenrunner" w:date="2018-10-09T17:06:00Z">
        <w:r w:rsidR="00C53C79">
          <w:t xml:space="preserve">there were </w:t>
        </w:r>
      </w:ins>
      <w:r>
        <w:t xml:space="preserve">no </w:t>
      </w:r>
      <w:ins w:id="266" w:author="zenrunner" w:date="2018-10-09T17:06:00Z">
        <w:r w:rsidR="00D56EA0">
          <w:t xml:space="preserve">significant </w:t>
        </w:r>
      </w:ins>
      <w:r>
        <w:t>difference</w:t>
      </w:r>
      <w:ins w:id="267" w:author="zenrunner" w:date="2018-10-09T17:06:00Z">
        <w:r w:rsidR="00C53C79">
          <w:t>s</w:t>
        </w:r>
      </w:ins>
      <w:r>
        <w:t xml:space="preserve"> between the microsites</w:t>
      </w:r>
      <w:ins w:id="268" w:author="zenrunner" w:date="2018-10-09T17:06:00Z">
        <w:r w:rsidR="008F0FED">
          <w:t xml:space="preserve"> (stats)</w:t>
        </w:r>
      </w:ins>
      <w:r>
        <w:t xml:space="preserve">. There was </w:t>
      </w:r>
      <w:ins w:id="269" w:author="zenrunner" w:date="2018-10-09T17:06:00Z">
        <w:r w:rsidR="008F0FED">
          <w:t xml:space="preserve">also </w:t>
        </w:r>
      </w:ins>
      <w:r>
        <w:t xml:space="preserve">no significant difference in annual species richness </w:t>
      </w:r>
      <w:r w:rsidR="009D0BBE">
        <w:t>between any of the treatments</w:t>
      </w:r>
      <w:ins w:id="270" w:author="zenrunner" w:date="2018-10-09T17:06:00Z">
        <w:r w:rsidR="00220BAC">
          <w:t xml:space="preserve"> (stats)</w:t>
        </w:r>
      </w:ins>
      <w:r w:rsidR="009D0BBE">
        <w:t xml:space="preserve">. </w:t>
      </w:r>
      <w:del w:id="271" w:author="zenrunner" w:date="2018-10-09T17:06:00Z">
        <w:r w:rsidR="009D0BBE" w:rsidDel="00897844">
          <w:delText>Relative interaction index e</w:delText>
        </w:r>
        <w:r w:rsidDel="00897844">
          <w:delText>ffect size calculations indicated that s</w:delText>
        </w:r>
      </w:del>
      <w:ins w:id="272" w:author="zenrunner" w:date="2018-10-09T17:06:00Z">
        <w:r w:rsidR="00897844">
          <w:t>S</w:t>
        </w:r>
      </w:ins>
      <w:r>
        <w:t xml:space="preserve">hrubs had a competitive effect on floral visitation of </w:t>
      </w:r>
      <w:r w:rsidRPr="00D51033">
        <w:rPr>
          <w:i/>
        </w:rPr>
        <w:t>M. glabrata</w:t>
      </w:r>
      <w:r>
        <w:rPr>
          <w:i/>
        </w:rPr>
        <w:t xml:space="preserve">, </w:t>
      </w:r>
      <w:r>
        <w:t>a facilitative effect on arthropod abundan</w:t>
      </w:r>
      <w:r w:rsidR="009D0BBE">
        <w:t>ce, arthropod species richness</w:t>
      </w:r>
      <w:ins w:id="273" w:author="zenrunner" w:date="2018-10-09T17:06:00Z">
        <w:r w:rsidR="00897844">
          <w:t>,</w:t>
        </w:r>
      </w:ins>
      <w:r w:rsidR="009D0BBE">
        <w:t xml:space="preserve"> and </w:t>
      </w:r>
      <w:ins w:id="274" w:author="zenrunner" w:date="2018-10-09T17:06:00Z">
        <w:r w:rsidR="00897844">
          <w:t xml:space="preserve">on </w:t>
        </w:r>
      </w:ins>
      <w:r>
        <w:t>annual percent cover</w:t>
      </w:r>
      <w:ins w:id="275" w:author="zenrunner" w:date="2018-10-09T17:07:00Z">
        <w:r w:rsidR="00A64476">
          <w:t xml:space="preserve"> but </w:t>
        </w:r>
      </w:ins>
      <w:del w:id="276" w:author="zenrunner" w:date="2018-10-09T17:07:00Z">
        <w:r w:rsidR="009D0BBE" w:rsidDel="00A64476">
          <w:delText>,</w:delText>
        </w:r>
        <w:r w:rsidDel="00A64476">
          <w:delText xml:space="preserve"> and a neutral</w:delText>
        </w:r>
      </w:del>
      <w:ins w:id="277" w:author="zenrunner" w:date="2018-10-09T17:07:00Z">
        <w:r w:rsidR="00A64476">
          <w:t>no significant</w:t>
        </w:r>
      </w:ins>
      <w:r>
        <w:t xml:space="preserve"> effect on annual </w:t>
      </w:r>
      <w:ins w:id="278" w:author="zenrunner" w:date="2018-10-09T17:07:00Z">
        <w:r w:rsidR="001D268B">
          <w:t xml:space="preserve">plant </w:t>
        </w:r>
      </w:ins>
      <w:r>
        <w:t>richness</w:t>
      </w:r>
      <w:r w:rsidR="001B594E">
        <w:t xml:space="preserve"> (Figure 5A</w:t>
      </w:r>
      <w:ins w:id="279" w:author="zenrunner" w:date="2018-10-09T17:07:00Z">
        <w:r w:rsidR="00377570">
          <w:t>, stats</w:t>
        </w:r>
      </w:ins>
      <w:r w:rsidR="001B594E">
        <w:t>)</w:t>
      </w:r>
      <w:r>
        <w:t>. Blooming had a negative</w:t>
      </w:r>
      <w:r w:rsidR="00BD4EC9">
        <w:t xml:space="preserve"> effect on </w:t>
      </w:r>
      <w:r w:rsidR="001B594E">
        <w:t>floral visitation, arthropod abundance</w:t>
      </w:r>
      <w:ins w:id="280" w:author="zenrunner" w:date="2018-10-09T17:07:00Z">
        <w:r w:rsidR="00316482">
          <w:t>,</w:t>
        </w:r>
      </w:ins>
      <w:r w:rsidR="001B594E">
        <w:t xml:space="preserve"> and arthropod species richness. </w:t>
      </w:r>
      <w:ins w:id="281" w:author="zenrunner" w:date="2018-10-09T17:07:00Z">
        <w:r w:rsidR="00774978">
          <w:t>Blooming</w:t>
        </w:r>
      </w:ins>
      <w:del w:id="282" w:author="zenrunner" w:date="2018-10-09T17:07:00Z">
        <w:r w:rsidR="001B594E" w:rsidDel="00774978">
          <w:delText>It</w:delText>
        </w:r>
      </w:del>
      <w:r w:rsidR="001B594E">
        <w:t xml:space="preserve"> had a negative effect on annual percent cover at the open microsite only, </w:t>
      </w:r>
      <w:ins w:id="283" w:author="zenrunner" w:date="2018-10-09T17:07:00Z">
        <w:r w:rsidR="00774978">
          <w:t xml:space="preserve">but blooming did not have </w:t>
        </w:r>
      </w:ins>
      <w:del w:id="284" w:author="zenrunner" w:date="2018-10-09T17:07:00Z">
        <w:r w:rsidR="001B594E" w:rsidDel="00774978">
          <w:delText>and a neutral effect</w:delText>
        </w:r>
      </w:del>
      <w:ins w:id="285" w:author="zenrunner" w:date="2018-10-09T17:07:00Z">
        <w:r w:rsidR="00774978">
          <w:t>a significant effect</w:t>
        </w:r>
      </w:ins>
      <w:r w:rsidR="001B594E">
        <w:t xml:space="preserve"> on annual </w:t>
      </w:r>
      <w:ins w:id="286" w:author="zenrunner" w:date="2018-10-09T17:08:00Z">
        <w:r w:rsidR="00774978">
          <w:t xml:space="preserve">plant </w:t>
        </w:r>
      </w:ins>
      <w:r w:rsidR="001B594E">
        <w:t>richness (Figure 5B</w:t>
      </w:r>
      <w:r>
        <w:t xml:space="preserve">). </w:t>
      </w:r>
      <w:ins w:id="287" w:author="zenrunner" w:date="2018-10-09T17:08:00Z">
        <w:r w:rsidR="000D0C17">
          <w:t>bit confusing…</w:t>
        </w:r>
      </w:ins>
    </w:p>
    <w:p w14:paraId="65F96830" w14:textId="33D4B802" w:rsidR="002B714D" w:rsidRDefault="002B714D" w:rsidP="00D36947">
      <w:pPr>
        <w:spacing w:line="360" w:lineRule="auto"/>
      </w:pPr>
      <w:r>
        <w:t xml:space="preserve">Pollinator visitation to </w:t>
      </w:r>
      <w:r w:rsidRPr="00C7284D">
        <w:rPr>
          <w:i/>
        </w:rPr>
        <w:t>L. tridentata</w:t>
      </w:r>
      <w:r>
        <w:t xml:space="preserve"> increased with floral abundan</w:t>
      </w:r>
      <w:r w:rsidR="00BD4EC9">
        <w:t>ce (Figure 5</w:t>
      </w:r>
      <w:r>
        <w:t xml:space="preserve">, GLM: Est: </w:t>
      </w:r>
      <w:r w:rsidRPr="00B86602">
        <w:t>0.0013408</w:t>
      </w:r>
      <w:r>
        <w:t xml:space="preserve">, </w:t>
      </w:r>
      <w:r w:rsidRPr="00B86602">
        <w:t>χ2</w:t>
      </w:r>
      <w:r>
        <w:t>:</w:t>
      </w:r>
      <w:r w:rsidRPr="00B86602">
        <w:t xml:space="preserve"> 4.6383</w:t>
      </w:r>
      <w:r>
        <w:t xml:space="preserve">, p = </w:t>
      </w:r>
      <w:r w:rsidRPr="00B86602">
        <w:t>0.02283</w:t>
      </w:r>
      <w:r>
        <w:t>)</w:t>
      </w:r>
      <w:ins w:id="288" w:author="zenrunner" w:date="2018-10-09T17:11:00Z">
        <w:r w:rsidR="00250A45">
          <w:t xml:space="preserve">, and </w:t>
        </w:r>
      </w:ins>
      <w:del w:id="289" w:author="zenrunner" w:date="2018-10-09T17:11:00Z">
        <w:r w:rsidDel="00250A45">
          <w:delText>. F</w:delText>
        </w:r>
      </w:del>
      <w:ins w:id="290" w:author="zenrunner" w:date="2018-10-09T17:11:00Z">
        <w:r w:rsidR="00250A45">
          <w:t>f</w:t>
        </w:r>
      </w:ins>
      <w:r>
        <w:t xml:space="preserve">loral abundance and shrub height (Pearson’s = 0.335, t = 2.6659, df = 56, p = </w:t>
      </w:r>
      <w:r w:rsidRPr="0014622A">
        <w:t>0.0</w:t>
      </w:r>
      <w:r>
        <w:t>1002) were correlated</w:t>
      </w:r>
      <w:ins w:id="291" w:author="zenrunner" w:date="2018-10-09T17:11:00Z">
        <w:r w:rsidR="009C235E">
          <w:t xml:space="preserve"> – so how do we know it was not height that mattered?</w:t>
        </w:r>
        <w:r w:rsidR="005622EF">
          <w:t xml:space="preserve"> Can you do a multiple regression to contrast these effects – perhaps stepwise?</w:t>
        </w:r>
      </w:ins>
      <w:r>
        <w:t xml:space="preserve">. </w:t>
      </w:r>
      <w:r>
        <w:rPr>
          <w:i/>
        </w:rPr>
        <w:t>L. tridentata</w:t>
      </w:r>
      <w:r>
        <w:t xml:space="preserve"> received 197 floral visit over 15 hours of observations. Of 169 visits made by bees, </w:t>
      </w:r>
      <w:r w:rsidRPr="004012A4">
        <w:rPr>
          <w:i/>
        </w:rPr>
        <w:t>Apis mellifera</w:t>
      </w:r>
      <w:r>
        <w:t xml:space="preserve"> was the most frequent visitor (32%), </w:t>
      </w:r>
      <w:r w:rsidRPr="004012A4">
        <w:rPr>
          <w:i/>
        </w:rPr>
        <w:t>Centris</w:t>
      </w:r>
      <w:r>
        <w:t xml:space="preserve"> sp. (21%), </w:t>
      </w:r>
      <w:r>
        <w:rPr>
          <w:i/>
        </w:rPr>
        <w:t>Hesperapis larrae</w:t>
      </w:r>
      <w:r>
        <w:t xml:space="preserve"> (18%) and </w:t>
      </w:r>
      <w:r w:rsidRPr="004012A4">
        <w:rPr>
          <w:i/>
        </w:rPr>
        <w:t>Megandrena enceliae</w:t>
      </w:r>
      <w:r>
        <w:t xml:space="preserve"> (7%) and other solitary bees (23%) including </w:t>
      </w:r>
      <w:r w:rsidRPr="004012A4">
        <w:rPr>
          <w:i/>
        </w:rPr>
        <w:t>Hoplitis</w:t>
      </w:r>
      <w:r>
        <w:t xml:space="preserve"> and </w:t>
      </w:r>
      <w:r w:rsidRPr="004012A4">
        <w:rPr>
          <w:i/>
        </w:rPr>
        <w:t>Megachile</w:t>
      </w:r>
      <w:r>
        <w:t>.</w:t>
      </w:r>
    </w:p>
    <w:p w14:paraId="409AAA12" w14:textId="2A532195" w:rsidR="002B714D" w:rsidRDefault="002B714D" w:rsidP="00D36947">
      <w:pPr>
        <w:spacing w:line="360" w:lineRule="auto"/>
      </w:pPr>
      <w:r>
        <w:lastRenderedPageBreak/>
        <w:t>Mean daytime temperatures we</w:t>
      </w:r>
      <w:r w:rsidR="00665981">
        <w:t>re significantly lower (Figure 6</w:t>
      </w:r>
      <w:r>
        <w:t xml:space="preserve">, GLMM: Est: </w:t>
      </w:r>
      <w:r w:rsidRPr="00D97412">
        <w:t>-0.064678</w:t>
      </w:r>
      <w:r>
        <w:t xml:space="preserve">, </w:t>
      </w:r>
      <w:r w:rsidRPr="00B86602">
        <w:t>χ2</w:t>
      </w:r>
      <w:r>
        <w:t>:</w:t>
      </w:r>
      <w:r w:rsidRPr="00D97412">
        <w:t>85.51</w:t>
      </w:r>
      <w:r>
        <w:t xml:space="preserve">, p </w:t>
      </w:r>
      <w:r w:rsidRPr="00D97412">
        <w:t>&lt;0.0001</w:t>
      </w:r>
      <w:r>
        <w:t xml:space="preserve">), and mean nighttime temperatures were significantly higher under the shrub canopy (GLMM: Est: </w:t>
      </w:r>
      <w:r w:rsidRPr="00D97412">
        <w:t>0.059203</w:t>
      </w:r>
      <w:r>
        <w:t xml:space="preserve">, </w:t>
      </w:r>
      <w:r w:rsidRPr="00B86602">
        <w:t>χ2</w:t>
      </w:r>
      <w:r>
        <w:t xml:space="preserve">: </w:t>
      </w:r>
      <w:r w:rsidRPr="00D97412">
        <w:t>50.121</w:t>
      </w:r>
      <w:r>
        <w:t xml:space="preserve">, p </w:t>
      </w:r>
      <w:r w:rsidRPr="00D97412">
        <w:t>&lt;0.0001</w:t>
      </w:r>
      <w:r>
        <w:t xml:space="preserve">). Overall temperature variation was significantly lower in the shrub microsites (GLMM: Est: </w:t>
      </w:r>
      <w:r w:rsidRPr="00D97412">
        <w:t>-0.27977</w:t>
      </w:r>
      <w:r>
        <w:t xml:space="preserve">, </w:t>
      </w:r>
      <w:r w:rsidRPr="00B86602">
        <w:t>χ2</w:t>
      </w:r>
      <w:r>
        <w:t xml:space="preserve">: </w:t>
      </w:r>
      <w:r w:rsidRPr="00D97412">
        <w:t>523.38</w:t>
      </w:r>
      <w:r>
        <w:t xml:space="preserve">, p </w:t>
      </w:r>
      <w:r w:rsidRPr="00D97412">
        <w:t>&lt;0.0001</w:t>
      </w:r>
      <w:r>
        <w:t>).</w:t>
      </w:r>
    </w:p>
    <w:p w14:paraId="690D6551" w14:textId="36569665" w:rsidR="006E1402" w:rsidRDefault="0035282D" w:rsidP="006E1402">
      <w:pPr>
        <w:spacing w:line="360" w:lineRule="auto"/>
      </w:pPr>
      <w:r w:rsidRPr="006E1402">
        <w:t xml:space="preserve">Arthropod community composition was significantly influenced </w:t>
      </w:r>
      <w:r w:rsidR="006E1402" w:rsidRPr="006E1402">
        <w:t>by microsite</w:t>
      </w:r>
      <w:ins w:id="292" w:author="zenrunner" w:date="2018-10-09T17:12:00Z">
        <w:r w:rsidR="00AF791F">
          <w:t xml:space="preserve"> how? Can you be more specific? Lower or higher under shrubs?</w:t>
        </w:r>
      </w:ins>
      <w:r w:rsidR="006E1402">
        <w:t xml:space="preserve"> for both blooming treatments (Table 6). There was no significant effect of the annual understory. The constraining variables of the pre-blooming RDA explained more variation (12.5%) than blooming (4%). Only the pre-blooming RDA was significant (pre: F = 3.3448, Df = 4, p =  0.001, blooming: F = </w:t>
      </w:r>
      <w:r w:rsidR="006E1402" w:rsidRPr="006E1402">
        <w:t>1.1862</w:t>
      </w:r>
      <w:r w:rsidR="006E1402">
        <w:t xml:space="preserve">, Df = 4, p = </w:t>
      </w:r>
      <w:r w:rsidR="006E1402" w:rsidRPr="006E1402">
        <w:t>0.118</w:t>
      </w:r>
      <w:r w:rsidR="006E1402">
        <w:t xml:space="preserve">). </w:t>
      </w:r>
      <w:ins w:id="293" w:author="zenrunner" w:date="2018-10-09T17:12:00Z">
        <w:r w:rsidR="002957AB">
          <w:t>out of curiosity – how do you decide? Do folks use AIC scores for contrasting RDAs etc or do you just use the percent variation?</w:t>
        </w:r>
      </w:ins>
    </w:p>
    <w:p w14:paraId="2680797F" w14:textId="77777777" w:rsidR="005A3B82" w:rsidRPr="00563FE2" w:rsidRDefault="005A3B82" w:rsidP="00D36947">
      <w:pPr>
        <w:spacing w:line="360" w:lineRule="auto"/>
        <w:rPr>
          <w:b/>
        </w:rPr>
      </w:pPr>
      <w:r w:rsidRPr="00563FE2">
        <w:rPr>
          <w:b/>
        </w:rPr>
        <w:t xml:space="preserve">Discussion </w:t>
      </w:r>
    </w:p>
    <w:p w14:paraId="4C15B59F" w14:textId="0025F7B2" w:rsidR="00B209CF" w:rsidRDefault="005F32CE" w:rsidP="00D36947">
      <w:pPr>
        <w:spacing w:line="360" w:lineRule="auto"/>
      </w:pPr>
      <w:r w:rsidRPr="008D57E4">
        <w:t xml:space="preserve">Net interaction </w:t>
      </w:r>
      <w:r>
        <w:t xml:space="preserve">theory proposes that both positive and negative interactions are common in most </w:t>
      </w:r>
      <w:del w:id="294" w:author="zenrunner" w:date="2018-10-09T17:15:00Z">
        <w:r w:rsidDel="00033F16">
          <w:delText xml:space="preserve">sets </w:delText>
        </w:r>
        <w:r w:rsidR="00F92C5A" w:rsidDel="00033F16">
          <w:delText xml:space="preserve">of </w:delText>
        </w:r>
      </w:del>
      <w:r w:rsidR="00F92C5A">
        <w:t>interactions between different species in a system</w:t>
      </w:r>
      <w:r w:rsidR="007578C9">
        <w:t xml:space="preserve"> </w:t>
      </w:r>
      <w:r w:rsidR="007578C9">
        <w:fldChar w:fldCharType="begin"/>
      </w:r>
      <w:r w:rsidR="007578C9">
        <w:instrText xml:space="preserve"> ADDIN EN.CITE &lt;EndNote&gt;&lt;Cite&gt;&lt;Author&gt;Callaway&lt;/Author&gt;&lt;Year&gt;1997&lt;/Year&gt;&lt;RecNum&gt;3&lt;/RecNum&gt;&lt;DisplayText&gt;(Callaway and Walker, 1997b)&lt;/DisplayText&gt;&lt;record&gt;&lt;rec-number&gt;3&lt;/rec-number&gt;&lt;foreign-keys&gt;&lt;key app="EN" db-id="efxxxd2elfvxfde05eev9swq9zv0dswrxzp2"&gt;3&lt;/key&gt;&lt;/foreign-keys&gt;&lt;ref-type name="Journal Article"&gt;17&lt;/ref-type&gt;&lt;contributors&gt;&lt;authors&gt;&lt;author&gt;Callaway, Ragan M&lt;/author&gt;&lt;author&gt;Walker, Lawrence R&lt;/author&gt;&lt;/authors&gt;&lt;/contributors&gt;&lt;titles&gt;&lt;title&gt;Competition and facilitation: a synthetic approach to interactions in plant communities&lt;/title&gt;&lt;secondary-title&gt;Ecology&lt;/secondary-title&gt;&lt;/titles&gt;&lt;periodical&gt;&lt;full-title&gt;Ecology&lt;/full-title&gt;&lt;/periodical&gt;&lt;pages&gt;1958-1965&lt;/pages&gt;&lt;volume&gt;78&lt;/volume&gt;&lt;number&gt;7&lt;/number&gt;&lt;dates&gt;&lt;year&gt;1997&lt;/year&gt;&lt;/dates&gt;&lt;isbn&gt;1939-9170&lt;/isbn&gt;&lt;urls&gt;&lt;/urls&gt;&lt;/record&gt;&lt;/Cite&gt;&lt;/EndNote&gt;</w:instrText>
      </w:r>
      <w:r w:rsidR="007578C9">
        <w:fldChar w:fldCharType="separate"/>
      </w:r>
      <w:r w:rsidR="007578C9">
        <w:rPr>
          <w:noProof/>
        </w:rPr>
        <w:t>(</w:t>
      </w:r>
      <w:hyperlink w:anchor="_ENREF_16" w:tooltip="Callaway, 1997 #3" w:history="1">
        <w:r w:rsidR="005D434B">
          <w:rPr>
            <w:noProof/>
          </w:rPr>
          <w:t>Callaway and Walker, 1997b</w:t>
        </w:r>
      </w:hyperlink>
      <w:r w:rsidR="007578C9">
        <w:rPr>
          <w:noProof/>
        </w:rPr>
        <w:t>)</w:t>
      </w:r>
      <w:r w:rsidR="007578C9">
        <w:fldChar w:fldCharType="end"/>
      </w:r>
      <w:r w:rsidR="00F92C5A">
        <w:t xml:space="preserve">. </w:t>
      </w:r>
      <w:r w:rsidR="00255619">
        <w:t xml:space="preserve">This study confirmed </w:t>
      </w:r>
      <w:r w:rsidR="009152BD">
        <w:t xml:space="preserve">the role of the desert shrub </w:t>
      </w:r>
      <w:r w:rsidR="009152BD" w:rsidRPr="009152BD">
        <w:rPr>
          <w:i/>
        </w:rPr>
        <w:t>L. tridentata</w:t>
      </w:r>
      <w:r w:rsidR="009152BD">
        <w:t xml:space="preserve"> </w:t>
      </w:r>
      <w:r w:rsidR="00255619">
        <w:t>as a foundation species in this system through</w:t>
      </w:r>
      <w:r w:rsidR="0057572E">
        <w:t xml:space="preserve"> its</w:t>
      </w:r>
      <w:r w:rsidR="00255619">
        <w:t xml:space="preserve"> positive effects on annual </w:t>
      </w:r>
      <w:ins w:id="295" w:author="zenrunner" w:date="2018-10-09T17:15:00Z">
        <w:r w:rsidR="00033F16">
          <w:t xml:space="preserve">plants </w:t>
        </w:r>
      </w:ins>
      <w:r w:rsidR="00255619">
        <w:t>and arthropod communities</w:t>
      </w:r>
      <w:r w:rsidR="0093473E">
        <w:t xml:space="preserve"> and </w:t>
      </w:r>
      <w:ins w:id="296" w:author="zenrunner" w:date="2018-10-09T17:15:00Z">
        <w:r w:rsidR="009108C8">
          <w:t xml:space="preserve">through </w:t>
        </w:r>
      </w:ins>
      <w:r w:rsidR="0093473E">
        <w:t>its ability to stabilize microclimates</w:t>
      </w:r>
      <w:r w:rsidR="00255619">
        <w:t xml:space="preserve">. </w:t>
      </w:r>
      <w:r w:rsidR="00DB3C03">
        <w:t>However, the</w:t>
      </w:r>
      <w:r w:rsidR="009152BD">
        <w:t xml:space="preserve"> net outcome of these interactions was </w:t>
      </w:r>
      <w:r w:rsidR="00ED44B7">
        <w:t>both</w:t>
      </w:r>
      <w:r w:rsidR="00F9076F">
        <w:t xml:space="preserve"> positive and negative </w:t>
      </w:r>
      <w:r w:rsidR="0080222B">
        <w:t>depending on the specific m</w:t>
      </w:r>
      <w:r w:rsidR="008D57E4">
        <w:t>echanistic pathway and p</w:t>
      </w:r>
      <w:r w:rsidR="006A6C7F">
        <w:t xml:space="preserve">henological stage of the shrub. </w:t>
      </w:r>
      <w:r w:rsidR="00697B93" w:rsidRPr="00997FB7">
        <w:rPr>
          <w:i/>
        </w:rPr>
        <w:t xml:space="preserve">L. tridentata </w:t>
      </w:r>
      <w:r w:rsidR="00697B93" w:rsidRPr="00697B93">
        <w:t>interfere</w:t>
      </w:r>
      <w:r w:rsidR="004A335E">
        <w:t>d</w:t>
      </w:r>
      <w:r w:rsidR="00697B93" w:rsidRPr="00697B93">
        <w:t xml:space="preserve"> with</w:t>
      </w:r>
      <w:r w:rsidR="00997FB7">
        <w:t xml:space="preserve"> the pollination of</w:t>
      </w:r>
      <w:r w:rsidR="00697B93" w:rsidRPr="00697B93">
        <w:t xml:space="preserve"> </w:t>
      </w:r>
      <w:r w:rsidR="009152BD">
        <w:t xml:space="preserve">the representative phytometer species </w:t>
      </w:r>
      <w:r w:rsidR="00697B93" w:rsidRPr="00997FB7">
        <w:rPr>
          <w:i/>
        </w:rPr>
        <w:t>M. glabrata</w:t>
      </w:r>
      <w:r w:rsidR="00697B93" w:rsidRPr="00697B93">
        <w:t xml:space="preserve"> </w:t>
      </w:r>
      <w:r w:rsidR="007F0D55">
        <w:t>and</w:t>
      </w:r>
      <w:r w:rsidR="007F0D55" w:rsidRPr="00697B93">
        <w:t xml:space="preserve"> </w:t>
      </w:r>
      <w:r w:rsidR="00697B93" w:rsidRPr="00697B93">
        <w:t>thi</w:t>
      </w:r>
      <w:r w:rsidR="00AA0E81">
        <w:t xml:space="preserve">s relative negative outcome of association </w:t>
      </w:r>
      <w:r w:rsidR="00697B93" w:rsidRPr="00697B93">
        <w:t xml:space="preserve">was not alleviated </w:t>
      </w:r>
      <w:r w:rsidR="00997FB7">
        <w:t xml:space="preserve">when </w:t>
      </w:r>
      <w:r w:rsidR="00997FB7" w:rsidRPr="00997FB7">
        <w:rPr>
          <w:i/>
        </w:rPr>
        <w:t>L. tridentata</w:t>
      </w:r>
      <w:r w:rsidR="00997FB7">
        <w:t xml:space="preserve"> entered full bloom</w:t>
      </w:r>
      <w:r w:rsidR="00697B93" w:rsidRPr="00697B93">
        <w:t>.</w:t>
      </w:r>
      <w:r w:rsidR="00997FB7">
        <w:t xml:space="preserve"> </w:t>
      </w:r>
      <w:r w:rsidR="00B01777">
        <w:t xml:space="preserve">The phenological shift into blooming by </w:t>
      </w:r>
      <w:r w:rsidR="00B01777" w:rsidRPr="005D32E7">
        <w:rPr>
          <w:i/>
        </w:rPr>
        <w:t>L. tridentata</w:t>
      </w:r>
      <w:r w:rsidR="00B01777">
        <w:t xml:space="preserve"> intensified competition with </w:t>
      </w:r>
      <w:r w:rsidR="00B01777" w:rsidRPr="005D32E7">
        <w:rPr>
          <w:i/>
        </w:rPr>
        <w:t>M. glabrata</w:t>
      </w:r>
      <w:r w:rsidR="005D32E7">
        <w:rPr>
          <w:i/>
        </w:rPr>
        <w:t xml:space="preserve"> </w:t>
      </w:r>
      <w:r w:rsidR="005D32E7">
        <w:t>at both microsites</w:t>
      </w:r>
      <w:r w:rsidR="00B01777">
        <w:t xml:space="preserve"> rather than triggering facilitation via the magnet species effect</w:t>
      </w:r>
      <w:r w:rsidR="00F560CF">
        <w:t>.</w:t>
      </w:r>
      <w:r w:rsidR="003F3A99">
        <w:t xml:space="preserve"> </w:t>
      </w:r>
    </w:p>
    <w:p w14:paraId="72D8FBC2" w14:textId="6BD7E9AD" w:rsidR="00432E67" w:rsidRDefault="001A2EB7" w:rsidP="00FC7ED4">
      <w:pPr>
        <w:spacing w:line="360" w:lineRule="auto"/>
      </w:pPr>
      <w:r>
        <w:t>Plants that employ a</w:t>
      </w:r>
      <w:r w:rsidR="003C7F11">
        <w:t xml:space="preserve"> cornucopian flowering strategy pr</w:t>
      </w:r>
      <w:r>
        <w:t>oduce abundant floral resources</w:t>
      </w:r>
      <w:r w:rsidR="00B91511">
        <w:t xml:space="preserve"> over an extended period</w:t>
      </w:r>
      <w:r w:rsidR="0037593E">
        <w:t xml:space="preserve"> of time</w:t>
      </w:r>
      <w:ins w:id="297" w:author="zenrunner" w:date="2018-10-09T17:16:00Z">
        <w:r w:rsidR="00D15D4E">
          <w:t>,</w:t>
        </w:r>
        <w:r w:rsidR="00431C57">
          <w:t xml:space="preserve"> and this </w:t>
        </w:r>
      </w:ins>
      <w:del w:id="298" w:author="zenrunner" w:date="2018-10-09T17:16:00Z">
        <w:r w:rsidDel="00431C57">
          <w:delText>, which</w:delText>
        </w:r>
      </w:del>
      <w:ins w:id="299" w:author="zenrunner" w:date="2018-10-09T17:16:00Z">
        <w:r w:rsidR="00431C57">
          <w:t>strategy can</w:t>
        </w:r>
      </w:ins>
      <w:r>
        <w:t xml:space="preserve"> attract</w:t>
      </w:r>
      <w:del w:id="300" w:author="zenrunner" w:date="2018-10-09T17:16:00Z">
        <w:r w:rsidDel="00431C57">
          <w:delText>s</w:delText>
        </w:r>
      </w:del>
      <w:r w:rsidR="003C7F11">
        <w:t xml:space="preserve"> a wide range of p</w:t>
      </w:r>
      <w:r w:rsidR="0037593E">
        <w:t xml:space="preserve">ollinators to the </w:t>
      </w:r>
      <w:ins w:id="301" w:author="zenrunner" w:date="2018-10-09T17:16:00Z">
        <w:r w:rsidR="0016160D">
          <w:t xml:space="preserve">localized </w:t>
        </w:r>
      </w:ins>
      <w:r w:rsidR="0037593E">
        <w:t xml:space="preserve">area </w:t>
      </w:r>
      <w:r w:rsidR="00A6649E">
        <w:fldChar w:fldCharType="begin"/>
      </w:r>
      <w:r w:rsidR="00A6649E">
        <w:instrText xml:space="preserve"> ADDIN EN.CITE &lt;EndNote&gt;&lt;Cite&gt;&lt;Author&gt;Mosquin&lt;/Author&gt;&lt;Year&gt;1971&lt;/Year&gt;&lt;RecNum&gt;35&lt;/RecNum&gt;&lt;DisplayText&gt;(Gentry, 1974; Mosquin, 1971)&lt;/DisplayText&gt;&lt;record&gt;&lt;rec-number&gt;35&lt;/rec-number&gt;&lt;foreign-keys&gt;&lt;key app="EN" db-id="efxxxd2elfvxfde05eev9swq9zv0dswrxzp2"&gt;35&lt;/key&gt;&lt;/foreign-keys&gt;&lt;ref-type name="Journal Article"&gt;17&lt;/ref-type&gt;&lt;contributors&gt;&lt;authors&gt;&lt;author&gt;Mosquin, Theodore&lt;/author&gt;&lt;/authors&gt;&lt;/contributors&gt;&lt;titles&gt;&lt;title&gt;Competition for pollinators as a stimulus for the evolution of flowering time&lt;/title&gt;&lt;secondary-title&gt;Oikos&lt;/secondary-title&gt;&lt;/titles&gt;&lt;periodical&gt;&lt;full-title&gt;Oikos&lt;/full-title&gt;&lt;/periodical&gt;&lt;pages&gt;398-402&lt;/pages&gt;&lt;dates&gt;&lt;year&gt;1971&lt;/year&gt;&lt;/dates&gt;&lt;isbn&gt;0030-1299&lt;/isbn&gt;&lt;urls&gt;&lt;/urls&gt;&lt;/record&gt;&lt;/Cite&gt;&lt;Cite&gt;&lt;Author&gt;Gentry&lt;/Author&gt;&lt;Year&gt;1974&lt;/Year&gt;&lt;RecNum&gt;300&lt;/RecNum&gt;&lt;record&gt;&lt;rec-number&gt;300&lt;/rec-number&gt;&lt;foreign-keys&gt;&lt;key app="EN" db-id="efxxxd2elfvxfde05eev9swq9zv0dswrxzp2"&gt;300&lt;/key&gt;&lt;/foreign-keys&gt;&lt;ref-type name="Journal Article"&gt;17&lt;/ref-type&gt;&lt;contributors&gt;&lt;authors&gt;&lt;author&gt;Gentry, Alwyn H&lt;/author&gt;&lt;/authors&gt;&lt;/contributors&gt;&lt;titles&gt;&lt;title&gt;Flowering phenology and diversity in tropical Bignoniaceae&lt;/title&gt;&lt;secondary-title&gt;Biotropica&lt;/secondary-title&gt;&lt;/titles&gt;&lt;periodical&gt;&lt;full-title&gt;Biotropica&lt;/full-title&gt;&lt;/periodical&gt;&lt;pages&gt;64-68&lt;/pages&gt;&lt;dates&gt;&lt;year&gt;1974&lt;/year&gt;&lt;/dates&gt;&lt;isbn&gt;0006-3606&lt;/isbn&gt;&lt;urls&gt;&lt;/urls&gt;&lt;/record&gt;&lt;/Cite&gt;&lt;/EndNote&gt;</w:instrText>
      </w:r>
      <w:r w:rsidR="00A6649E">
        <w:fldChar w:fldCharType="separate"/>
      </w:r>
      <w:r w:rsidR="00A6649E">
        <w:rPr>
          <w:noProof/>
        </w:rPr>
        <w:t>(</w:t>
      </w:r>
      <w:hyperlink w:anchor="_ENREF_31" w:tooltip="Gentry, 1974 #300" w:history="1">
        <w:r w:rsidR="005D434B">
          <w:rPr>
            <w:noProof/>
          </w:rPr>
          <w:t>Gentry, 1974</w:t>
        </w:r>
      </w:hyperlink>
      <w:r w:rsidR="00A6649E">
        <w:rPr>
          <w:noProof/>
        </w:rPr>
        <w:t xml:space="preserve">; </w:t>
      </w:r>
      <w:hyperlink w:anchor="_ENREF_56" w:tooltip="Mosquin, 1971 #35" w:history="1">
        <w:r w:rsidR="005D434B">
          <w:rPr>
            <w:noProof/>
          </w:rPr>
          <w:t>Mosquin, 1971</w:t>
        </w:r>
      </w:hyperlink>
      <w:r w:rsidR="00A6649E">
        <w:rPr>
          <w:noProof/>
        </w:rPr>
        <w:t>)</w:t>
      </w:r>
      <w:r w:rsidR="00A6649E">
        <w:fldChar w:fldCharType="end"/>
      </w:r>
      <w:r w:rsidR="00A6649E">
        <w:t xml:space="preserve">. </w:t>
      </w:r>
      <w:r w:rsidR="00EF6F6D">
        <w:t>This</w:t>
      </w:r>
      <w:r w:rsidR="000426DE">
        <w:t xml:space="preserve"> positive response by pollinators</w:t>
      </w:r>
      <w:r w:rsidR="006A4511">
        <w:t xml:space="preserve"> to the floral density of </w:t>
      </w:r>
      <w:r w:rsidR="006A4511" w:rsidRPr="00D463A0">
        <w:rPr>
          <w:i/>
        </w:rPr>
        <w:t>L. tridentata</w:t>
      </w:r>
      <w:r w:rsidR="006A4511">
        <w:t xml:space="preserve"> i.e. concentrations of floral resources</w:t>
      </w:r>
      <w:r w:rsidR="000426DE">
        <w:t xml:space="preserve"> was</w:t>
      </w:r>
      <w:r w:rsidR="006A4511">
        <w:t xml:space="preserve"> at a cost to</w:t>
      </w:r>
      <w:ins w:id="302" w:author="zenrunner" w:date="2018-10-09T17:17:00Z">
        <w:r w:rsidR="00E247A8">
          <w:t xml:space="preserve"> the phytometer species tested</w:t>
        </w:r>
      </w:ins>
      <w:r w:rsidR="006A4511">
        <w:t xml:space="preserve"> </w:t>
      </w:r>
      <w:r w:rsidR="006A4511" w:rsidRPr="00672602">
        <w:rPr>
          <w:i/>
        </w:rPr>
        <w:t>M. glabrata</w:t>
      </w:r>
      <w:r w:rsidR="0081624A">
        <w:t>.</w:t>
      </w:r>
      <w:r w:rsidR="007F0227">
        <w:t xml:space="preserve"> </w:t>
      </w:r>
      <w:r w:rsidR="00EF6F6D">
        <w:t>P</w:t>
      </w:r>
      <w:r w:rsidR="007F0227">
        <w:t xml:space="preserve">ollinator </w:t>
      </w:r>
      <w:r w:rsidR="00EF6F6D">
        <w:t>visitation frequency and</w:t>
      </w:r>
      <w:r w:rsidR="009064B9">
        <w:t xml:space="preserve"> the foraging behaviour of pollinators changed in </w:t>
      </w:r>
      <w:r w:rsidR="00EF6F6D">
        <w:t>response to the large increase of</w:t>
      </w:r>
      <w:r w:rsidR="007F0227">
        <w:t xml:space="preserve"> floral resources</w:t>
      </w:r>
      <w:r w:rsidR="00EF6F6D">
        <w:t xml:space="preserve"> by </w:t>
      </w:r>
      <w:r w:rsidR="00EF6F6D" w:rsidRPr="00EF6F6D">
        <w:rPr>
          <w:i/>
        </w:rPr>
        <w:t>L. tridentata</w:t>
      </w:r>
      <w:r w:rsidR="007F0227">
        <w:t xml:space="preserve">. </w:t>
      </w:r>
      <w:r w:rsidR="00EF6F6D">
        <w:t>The foraging strategies of many pollinator groups are centred around</w:t>
      </w:r>
      <w:r w:rsidR="007F0227">
        <w:t xml:space="preserve"> energetic</w:t>
      </w:r>
      <w:r w:rsidR="00D55EB7">
        <w:t xml:space="preserve"> considerations </w:t>
      </w:r>
      <w:r w:rsidR="00A6649E">
        <w:fldChar w:fldCharType="begin"/>
      </w:r>
      <w:r w:rsidR="00A6649E">
        <w:instrText xml:space="preserve"> ADDIN EN.CITE &lt;EndNote&gt;&lt;Cite&gt;&lt;Author&gt;Heinrich&lt;/Author&gt;&lt;Year&gt;1972&lt;/Year&gt;&lt;RecNum&gt;163&lt;/RecNum&gt;&lt;DisplayText&gt;(Heinrich and Raven, 1972; Pyke, 1984)&lt;/DisplayText&gt;&lt;record&gt;&lt;rec-number&gt;163&lt;/rec-number&gt;&lt;foreign-keys&gt;&lt;key app="EN" db-id="efxxxd2elfvxfde05eev9swq9zv0dswrxzp2"&gt;163&lt;/key&gt;&lt;/foreign-keys&gt;&lt;ref-type name="Journal Article"&gt;17&lt;/ref-type&gt;&lt;contributors&gt;&lt;authors&gt;&lt;author&gt;Heinrich, Bernd&lt;/author&gt;&lt;author&gt;Raven, Peter H&lt;/author&gt;&lt;/authors&gt;&lt;/contributors&gt;&lt;titles&gt;&lt;title&gt;Energetics and pollination ecology&lt;/title&gt;&lt;secondary-title&gt;Science&lt;/secondary-title&gt;&lt;/titles&gt;&lt;periodical&gt;&lt;full-title&gt;Science&lt;/full-title&gt;&lt;/periodical&gt;&lt;pages&gt;597-602&lt;/pages&gt;&lt;volume&gt;176&lt;/volume&gt;&lt;number&gt;4035&lt;/number&gt;&lt;dates&gt;&lt;year&gt;1972&lt;/year&gt;&lt;/dates&gt;&lt;isbn&gt;0036-8075&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A6649E">
        <w:fldChar w:fldCharType="separate"/>
      </w:r>
      <w:r w:rsidR="00A6649E">
        <w:rPr>
          <w:noProof/>
        </w:rPr>
        <w:t>(</w:t>
      </w:r>
      <w:hyperlink w:anchor="_ENREF_36" w:tooltip="Heinrich, 1972 #163" w:history="1">
        <w:r w:rsidR="005D434B">
          <w:rPr>
            <w:noProof/>
          </w:rPr>
          <w:t>Heinrich and Raven, 1972</w:t>
        </w:r>
      </w:hyperlink>
      <w:r w:rsidR="00A6649E">
        <w:rPr>
          <w:noProof/>
        </w:rPr>
        <w:t xml:space="preserve">; </w:t>
      </w:r>
      <w:hyperlink w:anchor="_ENREF_63" w:tooltip="Pyke, 1984 #28" w:history="1">
        <w:r w:rsidR="005D434B">
          <w:rPr>
            <w:noProof/>
          </w:rPr>
          <w:t>Pyke, 1984</w:t>
        </w:r>
      </w:hyperlink>
      <w:r w:rsidR="00A6649E">
        <w:rPr>
          <w:noProof/>
        </w:rPr>
        <w:t>)</w:t>
      </w:r>
      <w:r w:rsidR="00A6649E">
        <w:fldChar w:fldCharType="end"/>
      </w:r>
      <w:r w:rsidR="00A6649E">
        <w:t xml:space="preserve">. </w:t>
      </w:r>
      <w:r w:rsidR="007F0227">
        <w:t xml:space="preserve">When choosing between resources, bees </w:t>
      </w:r>
      <w:r w:rsidR="007578C9">
        <w:t xml:space="preserve">commonly </w:t>
      </w:r>
      <w:r w:rsidR="007F0227">
        <w:t xml:space="preserve">stay for a few visits </w:t>
      </w:r>
      <w:r w:rsidR="007578C9">
        <w:t xml:space="preserve">before </w:t>
      </w:r>
      <w:r w:rsidR="007578C9">
        <w:lastRenderedPageBreak/>
        <w:t>leaving</w:t>
      </w:r>
      <w:r w:rsidR="007F0227">
        <w:t xml:space="preserve"> to the </w:t>
      </w:r>
      <w:r w:rsidR="00EF6F6D">
        <w:t xml:space="preserve">superior resource </w:t>
      </w:r>
      <w:r w:rsidR="00A6649E">
        <w:fldChar w:fldCharType="begin"/>
      </w:r>
      <w:r w:rsidR="00A6649E">
        <w:instrText xml:space="preserve"> ADDIN EN.CITE &lt;EndNote&gt;&lt;Cite&gt;&lt;Author&gt;Sowig&lt;/Author&gt;&lt;Year&gt;1989&lt;/Year&gt;&lt;RecNum&gt;299&lt;/RecNum&gt;&lt;DisplayText&gt;(Sowig, 1989)&lt;/DisplayText&gt;&lt;record&gt;&lt;rec-number&gt;299&lt;/rec-number&gt;&lt;foreign-keys&gt;&lt;key app="EN" db-id="efxxxd2elfvxfde05eev9swq9zv0dswrxzp2"&gt;299&lt;/key&gt;&lt;/foreign-keys&gt;&lt;ref-type name="Journal Article"&gt;17&lt;/ref-type&gt;&lt;contributors&gt;&lt;authors&gt;&lt;author&gt;Sowig, Peter&lt;/author&gt;&lt;/authors&gt;&lt;/contributors&gt;&lt;titles&gt;&lt;title&gt;Effects of flowering plant&amp;apos;s patch size on species composition of pollinator communities, foraging strategies, and resource partitioning in bumblebees (Hymenoptera: Apidae)&lt;/title&gt;&lt;secondary-title&gt;Oecologia&lt;/secondary-title&gt;&lt;/titles&gt;&lt;periodical&gt;&lt;full-title&gt;Oecologia&lt;/full-title&gt;&lt;/periodical&gt;&lt;pages&gt;550-558&lt;/pages&gt;&lt;volume&gt;78&lt;/volume&gt;&lt;number&gt;4&lt;/number&gt;&lt;dates&gt;&lt;year&gt;1989&lt;/year&gt;&lt;/dates&gt;&lt;isbn&gt;0029-8549&lt;/isbn&gt;&lt;urls&gt;&lt;/urls&gt;&lt;/record&gt;&lt;/Cite&gt;&lt;/EndNote&gt;</w:instrText>
      </w:r>
      <w:r w:rsidR="00A6649E">
        <w:fldChar w:fldCharType="separate"/>
      </w:r>
      <w:r w:rsidR="00A6649E">
        <w:rPr>
          <w:noProof/>
        </w:rPr>
        <w:t>(</w:t>
      </w:r>
      <w:hyperlink w:anchor="_ENREF_81" w:tooltip="Sowig, 1989 #299" w:history="1">
        <w:r w:rsidR="005D434B">
          <w:rPr>
            <w:noProof/>
          </w:rPr>
          <w:t>Sowig, 1989</w:t>
        </w:r>
      </w:hyperlink>
      <w:r w:rsidR="00A6649E">
        <w:rPr>
          <w:noProof/>
        </w:rPr>
        <w:t>)</w:t>
      </w:r>
      <w:r w:rsidR="00A6649E">
        <w:fldChar w:fldCharType="end"/>
      </w:r>
      <w:r w:rsidR="00EF6F6D">
        <w:t xml:space="preserve">, where the larger floral display </w:t>
      </w:r>
      <w:r w:rsidR="00EF6F6D">
        <w:fldChar w:fldCharType="begin"/>
      </w:r>
      <w:r w:rsidR="00EF6F6D">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EF6F6D">
        <w:fldChar w:fldCharType="separate"/>
      </w:r>
      <w:r w:rsidR="00EF6F6D">
        <w:rPr>
          <w:noProof/>
        </w:rPr>
        <w:t>(</w:t>
      </w:r>
      <w:hyperlink w:anchor="_ENREF_8" w:tooltip="Bosch, 2001 #253" w:history="1">
        <w:r w:rsidR="005D434B">
          <w:rPr>
            <w:noProof/>
          </w:rPr>
          <w:t>Bosch and Waser, 2001</w:t>
        </w:r>
      </w:hyperlink>
      <w:r w:rsidR="00EF6F6D">
        <w:rPr>
          <w:noProof/>
        </w:rPr>
        <w:t>)</w:t>
      </w:r>
      <w:r w:rsidR="00EF6F6D">
        <w:fldChar w:fldCharType="end"/>
      </w:r>
      <w:r w:rsidR="00EF6F6D">
        <w:t xml:space="preserve"> or rich</w:t>
      </w:r>
      <w:r w:rsidR="00432E67">
        <w:t>er</w:t>
      </w:r>
      <w:r w:rsidR="00EF6F6D">
        <w:t xml:space="preserve"> rewards </w:t>
      </w:r>
      <w:r w:rsidR="00A6649E">
        <w:fldChar w:fldCharType="begin"/>
      </w:r>
      <w:r w:rsidR="00A6649E">
        <w:instrText xml:space="preserve"> ADDIN EN.CITE &lt;EndNote&gt;&lt;Cite&gt;&lt;Author&gt;Robertson&lt;/Author&gt;&lt;Year&gt;1999&lt;/Year&gt;&lt;RecNum&gt;250&lt;/RecNum&gt;&lt;DisplayText&gt;(Robertson et al., 1999)&lt;/DisplayText&gt;&lt;record&gt;&lt;rec-number&gt;250&lt;/rec-number&gt;&lt;foreign-keys&gt;&lt;key app="EN" db-id="efxxxd2elfvxfde05eev9swq9zv0dswrxzp2"&gt;250&lt;/key&gt;&lt;/foreign-keys&gt;&lt;ref-type name="Journal Article"&gt;17&lt;/ref-type&gt;&lt;contributors&gt;&lt;authors&gt;&lt;author&gt;Robertson, Alastair W&lt;/author&gt;&lt;author&gt;Mountjoy, Claire&lt;/author&gt;&lt;author&gt;Faulkner, Brian E&lt;/author&gt;&lt;author&gt;Roberts, Matthew V&lt;/author&gt;&lt;author&gt;Macnair, Mark R&lt;/author&gt;&lt;/authors&gt;&lt;/contributors&gt;&lt;titles&gt;&lt;title&gt;Bumble bee selection of Mimulus guttatus flowers: the effects of pollen quality and reward depletion&lt;/title&gt;&lt;secondary-title&gt;Ecology&lt;/secondary-title&gt;&lt;/titles&gt;&lt;periodical&gt;&lt;full-title&gt;Ecology&lt;/full-title&gt;&lt;/periodical&gt;&lt;pages&gt;2594-2606&lt;/pages&gt;&lt;volume&gt;80&lt;/volume&gt;&lt;number&gt;8&lt;/number&gt;&lt;dates&gt;&lt;year&gt;1999&lt;/year&gt;&lt;/dates&gt;&lt;isbn&gt;1939-9170&lt;/isbn&gt;&lt;urls&gt;&lt;/urls&gt;&lt;/record&gt;&lt;/Cite&gt;&lt;/EndNote&gt;</w:instrText>
      </w:r>
      <w:r w:rsidR="00A6649E">
        <w:fldChar w:fldCharType="separate"/>
      </w:r>
      <w:r w:rsidR="00A6649E">
        <w:rPr>
          <w:noProof/>
        </w:rPr>
        <w:t>(</w:t>
      </w:r>
      <w:hyperlink w:anchor="_ENREF_66" w:tooltip="Robertson, 1999 #250" w:history="1">
        <w:r w:rsidR="005D434B">
          <w:rPr>
            <w:noProof/>
          </w:rPr>
          <w:t>Robertson et al., 1999</w:t>
        </w:r>
      </w:hyperlink>
      <w:r w:rsidR="00A6649E">
        <w:rPr>
          <w:noProof/>
        </w:rPr>
        <w:t>)</w:t>
      </w:r>
      <w:r w:rsidR="00A6649E">
        <w:fldChar w:fldCharType="end"/>
      </w:r>
      <w:r w:rsidR="00A6649E">
        <w:t xml:space="preserve"> </w:t>
      </w:r>
      <w:r w:rsidR="00432E67">
        <w:rPr>
          <w:noProof/>
        </w:rPr>
        <w:t xml:space="preserve">will </w:t>
      </w:r>
      <w:r w:rsidR="00432E67">
        <w:t>improve their</w:t>
      </w:r>
      <w:r w:rsidR="00EF6F6D">
        <w:t xml:space="preserve"> foraging efficiency. </w:t>
      </w:r>
      <w:r w:rsidR="000C1C40">
        <w:t xml:space="preserve">We found that </w:t>
      </w:r>
      <w:r w:rsidR="00D336B3">
        <w:t>pollinator preferences</w:t>
      </w:r>
      <w:r w:rsidR="001B0334">
        <w:t xml:space="preserve"> </w:t>
      </w:r>
      <w:r w:rsidR="00D336B3">
        <w:t xml:space="preserve">of L. </w:t>
      </w:r>
      <w:r w:rsidR="00D336B3" w:rsidRPr="00D336B3">
        <w:rPr>
          <w:i/>
        </w:rPr>
        <w:t>tridentata</w:t>
      </w:r>
      <w:r w:rsidR="00D336B3">
        <w:t xml:space="preserve"> over</w:t>
      </w:r>
      <w:r w:rsidR="0044644B">
        <w:t xml:space="preserve"> </w:t>
      </w:r>
      <w:r w:rsidR="0044644B" w:rsidRPr="0044644B">
        <w:rPr>
          <w:i/>
        </w:rPr>
        <w:t>M. glabrata</w:t>
      </w:r>
      <w:r w:rsidR="000C1C40">
        <w:rPr>
          <w:i/>
        </w:rPr>
        <w:t xml:space="preserve"> </w:t>
      </w:r>
      <w:r w:rsidR="003D4C1C">
        <w:t>were species-specific.</w:t>
      </w:r>
      <w:r w:rsidR="0044644B" w:rsidRPr="0044644B">
        <w:rPr>
          <w:i/>
        </w:rPr>
        <w:t xml:space="preserve"> </w:t>
      </w:r>
      <w:r w:rsidR="00FC7ED4">
        <w:t xml:space="preserve">Feral honeybees, </w:t>
      </w:r>
      <w:r w:rsidR="00FC7ED4" w:rsidRPr="000E29AB">
        <w:rPr>
          <w:i/>
        </w:rPr>
        <w:t>Apis mellifera</w:t>
      </w:r>
      <w:r w:rsidR="00FC7ED4">
        <w:rPr>
          <w:i/>
        </w:rPr>
        <w:t>,</w:t>
      </w:r>
      <w:r w:rsidR="00FC7ED4" w:rsidRPr="001F3A81">
        <w:t xml:space="preserve"> </w:t>
      </w:r>
      <w:r w:rsidR="0025216A">
        <w:t xml:space="preserve">were </w:t>
      </w:r>
      <w:r w:rsidR="00FC7ED4" w:rsidRPr="001F3A81">
        <w:t>the</w:t>
      </w:r>
      <w:r w:rsidR="00FC7ED4">
        <w:t xml:space="preserve"> most frequent floral visitors to </w:t>
      </w:r>
      <w:r w:rsidR="00FC7ED4" w:rsidRPr="000318B5">
        <w:rPr>
          <w:i/>
        </w:rPr>
        <w:t>L. tridentata</w:t>
      </w:r>
      <w:r w:rsidR="0025216A">
        <w:rPr>
          <w:i/>
        </w:rPr>
        <w:t xml:space="preserve"> </w:t>
      </w:r>
      <w:r w:rsidR="0025216A">
        <w:t>but</w:t>
      </w:r>
      <w:r w:rsidR="00FC7ED4">
        <w:t xml:space="preserve"> only visited </w:t>
      </w:r>
      <w:r w:rsidR="00FC7ED4" w:rsidRPr="00640B2E">
        <w:rPr>
          <w:i/>
        </w:rPr>
        <w:t>M. glabrata</w:t>
      </w:r>
      <w:r w:rsidR="00FC7ED4">
        <w:t xml:space="preserve"> prior to </w:t>
      </w:r>
      <w:r w:rsidR="00FC7ED4" w:rsidRPr="009E2135">
        <w:rPr>
          <w:i/>
        </w:rPr>
        <w:t>L. tridentata</w:t>
      </w:r>
      <w:r w:rsidR="00FC7ED4">
        <w:t xml:space="preserve"> blooming.</w:t>
      </w:r>
      <w:r w:rsidR="0044644B">
        <w:t xml:space="preserve"> </w:t>
      </w:r>
      <w:r w:rsidR="00FC7ED4">
        <w:t>Honeybees prefer larger floral patches</w:t>
      </w:r>
      <w:r w:rsidR="00A6649E">
        <w:t xml:space="preserve"> </w:t>
      </w:r>
      <w:r w:rsidR="004B69DA">
        <w:fldChar w:fldCharType="begin"/>
      </w:r>
      <w:r w:rsidR="004B69DA">
        <w:instrText xml:space="preserve"> ADDIN EN.CITE &lt;EndNote&gt;&lt;Cite&gt;&lt;Author&gt;Sih&lt;/Author&gt;&lt;Year&gt;1987&lt;/Year&gt;&lt;RecNum&gt;301&lt;/RecNum&gt;&lt;DisplayText&gt;(Sih and Baltus, 1987)&lt;/DisplayText&gt;&lt;record&gt;&lt;rec-number&gt;301&lt;/rec-number&gt;&lt;foreign-keys&gt;&lt;key app="EN" db-id="efxxxd2elfvxfde05eev9swq9zv0dswrxzp2"&gt;301&lt;/key&gt;&lt;/foreign-keys&gt;&lt;ref-type name="Journal Article"&gt;17&lt;/ref-type&gt;&lt;contributors&gt;&lt;authors&gt;&lt;author&gt;Sih, Andrew&lt;/author&gt;&lt;author&gt;Baltus, Marie-Sylvie&lt;/author&gt;&lt;/authors&gt;&lt;/contributors&gt;&lt;titles&gt;&lt;title&gt;Patch size, pollinator behavior, and pollinator limitation in catnip&lt;/title&gt;&lt;secondary-title&gt;Ecology&lt;/secondary-title&gt;&lt;/titles&gt;&lt;periodical&gt;&lt;full-title&gt;Ecology&lt;/full-title&gt;&lt;/periodical&gt;&lt;pages&gt;1679-1690&lt;/pages&gt;&lt;volume&gt;68&lt;/volume&gt;&lt;number&gt;6&lt;/number&gt;&lt;dates&gt;&lt;year&gt;1987&lt;/year&gt;&lt;/dates&gt;&lt;isbn&gt;1939-9170&lt;/isbn&gt;&lt;urls&gt;&lt;/urls&gt;&lt;/record&gt;&lt;/Cite&gt;&lt;/EndNote&gt;</w:instrText>
      </w:r>
      <w:r w:rsidR="004B69DA">
        <w:fldChar w:fldCharType="separate"/>
      </w:r>
      <w:r w:rsidR="004B69DA">
        <w:rPr>
          <w:noProof/>
        </w:rPr>
        <w:t>(</w:t>
      </w:r>
      <w:hyperlink w:anchor="_ENREF_77" w:tooltip="Sih, 1987 #301" w:history="1">
        <w:r w:rsidR="005D434B">
          <w:rPr>
            <w:noProof/>
          </w:rPr>
          <w:t>Sih and Baltus, 1987</w:t>
        </w:r>
      </w:hyperlink>
      <w:r w:rsidR="004B69DA">
        <w:rPr>
          <w:noProof/>
        </w:rPr>
        <w:t>)</w:t>
      </w:r>
      <w:r w:rsidR="004B69DA">
        <w:fldChar w:fldCharType="end"/>
      </w:r>
      <w:r w:rsidR="004B69DA">
        <w:t xml:space="preserve"> </w:t>
      </w:r>
      <w:r w:rsidR="00AB3BCE">
        <w:t>and exhibit floral constancy;</w:t>
      </w:r>
      <w:r w:rsidR="00FC7ED4">
        <w:t xml:space="preserve"> </w:t>
      </w:r>
      <w:r w:rsidR="00AB3BCE">
        <w:t xml:space="preserve">the facultative specialization on different flower species at different times by individuals </w:t>
      </w:r>
      <w:r w:rsidR="00FC7ED4">
        <w:fldChar w:fldCharType="begin"/>
      </w:r>
      <w:r w:rsidR="00FC7ED4">
        <w:instrText xml:space="preserve"> ADDIN EN.CITE &lt;EndNote&gt;&lt;Cite&gt;&lt;Author&gt;Waser&lt;/Author&gt;&lt;Year&gt;1986&lt;/Year&gt;&lt;RecNum&gt;274&lt;/RecNum&gt;&lt;DisplayText&gt;(Waser, 1986)&lt;/DisplayText&gt;&lt;record&gt;&lt;rec-number&gt;274&lt;/rec-number&gt;&lt;foreign-keys&gt;&lt;key app="EN" db-id="efxxxd2elfvxfde05eev9swq9zv0dswrxzp2"&gt;274&lt;/key&gt;&lt;/foreign-keys&gt;&lt;ref-type name="Journal Article"&gt;17&lt;/ref-type&gt;&lt;contributors&gt;&lt;authors&gt;&lt;author&gt;Waser, Nickolas M&lt;/author&gt;&lt;/authors&gt;&lt;/contributors&gt;&lt;titles&gt;&lt;title&gt;Flower constancy: definition, cause, and measurement&lt;/title&gt;&lt;secondary-title&gt;The American Naturalist&lt;/secondary-title&gt;&lt;/titles&gt;&lt;periodical&gt;&lt;full-title&gt;The American Naturalist&lt;/full-title&gt;&lt;/periodical&gt;&lt;pages&gt;593-603&lt;/pages&gt;&lt;volume&gt;127&lt;/volume&gt;&lt;number&gt;5&lt;/number&gt;&lt;dates&gt;&lt;year&gt;1986&lt;/year&gt;&lt;/dates&gt;&lt;isbn&gt;0003-0147&lt;/isbn&gt;&lt;urls&gt;&lt;/urls&gt;&lt;/record&gt;&lt;/Cite&gt;&lt;/EndNote&gt;</w:instrText>
      </w:r>
      <w:r w:rsidR="00FC7ED4">
        <w:fldChar w:fldCharType="separate"/>
      </w:r>
      <w:r w:rsidR="00FC7ED4">
        <w:rPr>
          <w:noProof/>
        </w:rPr>
        <w:t>(</w:t>
      </w:r>
      <w:hyperlink w:anchor="_ENREF_93" w:tooltip="Waser, 1986 #274" w:history="1">
        <w:r w:rsidR="005D434B">
          <w:rPr>
            <w:noProof/>
          </w:rPr>
          <w:t>Waser, 1986</w:t>
        </w:r>
      </w:hyperlink>
      <w:r w:rsidR="00FC7ED4">
        <w:rPr>
          <w:noProof/>
        </w:rPr>
        <w:t>)</w:t>
      </w:r>
      <w:r w:rsidR="00FC7ED4">
        <w:fldChar w:fldCharType="end"/>
      </w:r>
      <w:r w:rsidR="00FC7ED4">
        <w:t xml:space="preserve">. </w:t>
      </w:r>
      <w:r w:rsidR="00AB3BCE">
        <w:t>S</w:t>
      </w:r>
      <w:r w:rsidR="000C1C40">
        <w:t>olitary bees</w:t>
      </w:r>
      <w:r w:rsidR="00AB3BCE">
        <w:t xml:space="preserve"> also showed a behavioural response by </w:t>
      </w:r>
      <w:r w:rsidR="000C1C40">
        <w:t xml:space="preserve">shifting their preference </w:t>
      </w:r>
      <w:r w:rsidR="001B1BB4">
        <w:t xml:space="preserve">to </w:t>
      </w:r>
      <w:r w:rsidR="001B1BB4" w:rsidRPr="001B1BB4">
        <w:rPr>
          <w:i/>
        </w:rPr>
        <w:t>L. tridentata</w:t>
      </w:r>
      <w:r w:rsidR="000C1C40">
        <w:t xml:space="preserve">. </w:t>
      </w:r>
      <w:r w:rsidR="00AB3BCE">
        <w:t xml:space="preserve">Facilitation </w:t>
      </w:r>
      <w:r w:rsidR="00432E67">
        <w:t>via h</w:t>
      </w:r>
      <w:r w:rsidR="006210E4">
        <w:t xml:space="preserve">oneybees and solitary bees </w:t>
      </w:r>
      <w:r w:rsidR="00AB3BCE">
        <w:t xml:space="preserve">has been </w:t>
      </w:r>
      <w:r w:rsidR="007578C9">
        <w:t>documented</w:t>
      </w:r>
      <w:r w:rsidR="00AB3BCE">
        <w:t xml:space="preserve"> in previous studies </w: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 </w:instrTex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EN.CITE.DATA </w:instrText>
      </w:r>
      <w:r w:rsidR="004B69DA">
        <w:fldChar w:fldCharType="end"/>
      </w:r>
      <w:r w:rsidR="004B69DA">
        <w:fldChar w:fldCharType="separate"/>
      </w:r>
      <w:r w:rsidR="004B69DA">
        <w:rPr>
          <w:noProof/>
        </w:rPr>
        <w:t>(</w:t>
      </w:r>
      <w:hyperlink w:anchor="_ENREF_1" w:tooltip="Albrecht, 2016 #66" w:history="1">
        <w:r w:rsidR="005D434B">
          <w:rPr>
            <w:noProof/>
          </w:rPr>
          <w:t>Albrecht et al., 2016</w:t>
        </w:r>
      </w:hyperlink>
      <w:r w:rsidR="004B69DA">
        <w:rPr>
          <w:noProof/>
        </w:rPr>
        <w:t xml:space="preserve">; </w:t>
      </w:r>
      <w:hyperlink w:anchor="_ENREF_11" w:tooltip="Bruckman, 2016 #79" w:history="1">
        <w:r w:rsidR="005D434B">
          <w:rPr>
            <w:noProof/>
          </w:rPr>
          <w:t>Bruckman and Campbell, 2016</w:t>
        </w:r>
      </w:hyperlink>
      <w:r w:rsidR="004B69DA">
        <w:rPr>
          <w:noProof/>
        </w:rPr>
        <w:t>)</w:t>
      </w:r>
      <w:r w:rsidR="004B69DA">
        <w:fldChar w:fldCharType="end"/>
      </w:r>
      <w:r w:rsidR="004B69DA">
        <w:t xml:space="preserve">, </w:t>
      </w:r>
      <w:r w:rsidR="00432E67">
        <w:t>however in most cases the magnet plant does not o</w:t>
      </w:r>
      <w:r w:rsidR="007578C9">
        <w:t>ffer such</w:t>
      </w:r>
      <w:r w:rsidR="00432E67">
        <w:t xml:space="preserve"> </w:t>
      </w:r>
      <w:r w:rsidR="006C3ED9">
        <w:t xml:space="preserve">disproportionately </w:t>
      </w:r>
      <w:r w:rsidR="00432E67">
        <w:t xml:space="preserve">abundant resources as </w:t>
      </w:r>
      <w:r w:rsidR="00432E67" w:rsidRPr="007578C9">
        <w:rPr>
          <w:i/>
        </w:rPr>
        <w:t>L. tridentata</w:t>
      </w:r>
      <w:r w:rsidR="00432E67">
        <w:t xml:space="preserve"> </w:t>
      </w:r>
      <w:r w:rsidR="007578C9">
        <w:t>relative to the potted</w:t>
      </w:r>
      <w:r w:rsidR="00432E67">
        <w:t xml:space="preserve"> annuals.</w:t>
      </w:r>
      <w:ins w:id="303" w:author="zenrunner" w:date="2018-10-09T17:17:00Z">
        <w:r w:rsidR="006220E3">
          <w:t xml:space="preserve"> Ok </w:t>
        </w:r>
      </w:ins>
      <w:ins w:id="304" w:author="zenrunner" w:date="2018-10-09T17:18:00Z">
        <w:r w:rsidR="006220E3">
          <w:t>so tie back into topic sentence – the cornucopia strategy by benefactors is likely to introduce significant decoy effects in facilitation systems?</w:t>
        </w:r>
      </w:ins>
    </w:p>
    <w:p w14:paraId="0CE86B1A" w14:textId="5EBABD04" w:rsidR="004B69DA" w:rsidRDefault="00FC7ED4" w:rsidP="00FC7ED4">
      <w:pPr>
        <w:spacing w:line="360" w:lineRule="auto"/>
      </w:pPr>
      <w:r w:rsidRPr="00ED3AC7">
        <w:rPr>
          <w:i/>
          <w:highlight w:val="cyan"/>
          <w:rPrChange w:id="305" w:author="zenrunner" w:date="2018-10-09T17:18:00Z">
            <w:rPr>
              <w:i/>
            </w:rPr>
          </w:rPrChange>
        </w:rPr>
        <w:t>Eupeodes volucris</w:t>
      </w:r>
      <w:r w:rsidRPr="00ED3AC7">
        <w:rPr>
          <w:highlight w:val="cyan"/>
          <w:rPrChange w:id="306" w:author="zenrunner" w:date="2018-10-09T17:18:00Z">
            <w:rPr/>
          </w:rPrChange>
        </w:rPr>
        <w:t xml:space="preserve"> (Diptera: Syrphidae) was the most frequent floral visitor to </w:t>
      </w:r>
      <w:r w:rsidRPr="00ED3AC7">
        <w:rPr>
          <w:i/>
          <w:highlight w:val="cyan"/>
          <w:rPrChange w:id="307" w:author="zenrunner" w:date="2018-10-09T17:18:00Z">
            <w:rPr>
              <w:i/>
            </w:rPr>
          </w:rPrChange>
        </w:rPr>
        <w:t>M. glabrata.</w:t>
      </w:r>
      <w:r w:rsidRPr="00ED3AC7">
        <w:rPr>
          <w:highlight w:val="cyan"/>
          <w:rPrChange w:id="308" w:author="zenrunner" w:date="2018-10-09T17:18:00Z">
            <w:rPr/>
          </w:rPrChange>
        </w:rPr>
        <w:t xml:space="preserve"> </w:t>
      </w:r>
      <w:r w:rsidR="001F3B77" w:rsidRPr="00ED3AC7">
        <w:rPr>
          <w:highlight w:val="cyan"/>
          <w:rPrChange w:id="309" w:author="zenrunner" w:date="2018-10-09T17:18:00Z">
            <w:rPr/>
          </w:rPrChange>
        </w:rPr>
        <w:t xml:space="preserve">However </w:t>
      </w:r>
      <w:r w:rsidR="001F3B77" w:rsidRPr="00ED3AC7">
        <w:rPr>
          <w:i/>
          <w:highlight w:val="cyan"/>
          <w:rPrChange w:id="310" w:author="zenrunner" w:date="2018-10-09T17:18:00Z">
            <w:rPr>
              <w:i/>
            </w:rPr>
          </w:rPrChange>
        </w:rPr>
        <w:t>E. volucris</w:t>
      </w:r>
      <w:r w:rsidR="001F3B77" w:rsidRPr="00ED3AC7">
        <w:rPr>
          <w:highlight w:val="cyan"/>
          <w:rPrChange w:id="311" w:author="zenrunner" w:date="2018-10-09T17:18:00Z">
            <w:rPr/>
          </w:rPrChange>
        </w:rPr>
        <w:t xml:space="preserve"> did not switch d</w:t>
      </w:r>
      <w:r w:rsidR="000C1C40" w:rsidRPr="00ED3AC7">
        <w:rPr>
          <w:highlight w:val="cyan"/>
          <w:rPrChange w:id="312" w:author="zenrunner" w:date="2018-10-09T17:18:00Z">
            <w:rPr/>
          </w:rPrChange>
        </w:rPr>
        <w:t>espite being</w:t>
      </w:r>
      <w:r w:rsidRPr="00ED3AC7">
        <w:rPr>
          <w:highlight w:val="cyan"/>
          <w:rPrChange w:id="313" w:author="zenrunner" w:date="2018-10-09T17:18:00Z">
            <w:rPr/>
          </w:rPrChange>
        </w:rPr>
        <w:t xml:space="preserve"> known to visit </w:t>
      </w:r>
      <w:r w:rsidRPr="00ED3AC7">
        <w:rPr>
          <w:i/>
          <w:highlight w:val="cyan"/>
          <w:rPrChange w:id="314" w:author="zenrunner" w:date="2018-10-09T17:18:00Z">
            <w:rPr>
              <w:i/>
            </w:rPr>
          </w:rPrChange>
        </w:rPr>
        <w:t>L. tridentata</w:t>
      </w:r>
      <w:r w:rsidRPr="00ED3AC7">
        <w:rPr>
          <w:highlight w:val="cyan"/>
          <w:rPrChange w:id="315" w:author="zenrunner" w:date="2018-10-09T17:18:00Z">
            <w:rPr/>
          </w:rPrChange>
        </w:rPr>
        <w:t xml:space="preserve"> </w:t>
      </w:r>
      <w:r w:rsidRPr="00ED3AC7">
        <w:rPr>
          <w:highlight w:val="cyan"/>
          <w:rPrChange w:id="316" w:author="zenrunner" w:date="2018-10-09T17:18:00Z">
            <w:rPr/>
          </w:rPrChange>
        </w:rPr>
        <w:fldChar w:fldCharType="begin"/>
      </w:r>
      <w:r w:rsidRPr="00ED3AC7">
        <w:rPr>
          <w:highlight w:val="cyan"/>
          <w:rPrChange w:id="317" w:author="zenrunner" w:date="2018-10-09T17:18:00Z">
            <w:rPr/>
          </w:rPrChange>
        </w:rPr>
        <w:instrText xml:space="preserve"> ADDIN EN.CITE &lt;EndNote&gt;&lt;Cite&gt;&lt;Author&gt;Hurd Jr&lt;/Author&gt;&lt;Year&gt;1975&lt;/Year&gt;&lt;RecNum&gt;224&lt;/RecNum&gt;&lt;DisplayText&gt;(Hurd Jr and Linsley, 1975)&lt;/DisplayText&gt;&lt;record&gt;&lt;rec-number&gt;224&lt;/rec-number&gt;&lt;foreign-keys&gt;&lt;key app="EN" db-id="efxxxd2elfvxfde05eev9swq9zv0dswrxzp2"&gt;224&lt;/key&gt;&lt;/foreign-keys&gt;&lt;ref-type name="Journal Article"&gt;17&lt;/ref-type&gt;&lt;contributors&gt;&lt;authors&gt;&lt;author&gt;Hurd Jr, PAUL D&lt;/author&gt;&lt;author&gt;Linsley, E GORTON&lt;/author&gt;&lt;/authors&gt;&lt;/contributors&gt;&lt;titles&gt;&lt;title&gt;Some insects other than bees associated with Larrea tridentata in the southwestern United States&lt;/title&gt;&lt;secondary-title&gt;Proceedings of the Entomological Society of Washington&lt;/secondary-title&gt;&lt;/titles&gt;&lt;periodical&gt;&lt;full-title&gt;Proceedings of the Entomological Society of Washington&lt;/full-title&gt;&lt;/periodical&gt;&lt;dates&gt;&lt;year&gt;1975&lt;/year&gt;&lt;/dates&gt;&lt;isbn&gt;0013-8797&lt;/isbn&gt;&lt;urls&gt;&lt;/urls&gt;&lt;/record&gt;&lt;/Cite&gt;&lt;/EndNote&gt;</w:instrText>
      </w:r>
      <w:r w:rsidRPr="00ED3AC7">
        <w:rPr>
          <w:highlight w:val="cyan"/>
          <w:rPrChange w:id="318" w:author="zenrunner" w:date="2018-10-09T17:18:00Z">
            <w:rPr/>
          </w:rPrChange>
        </w:rPr>
        <w:fldChar w:fldCharType="separate"/>
      </w:r>
      <w:r w:rsidRPr="00ED3AC7">
        <w:rPr>
          <w:noProof/>
          <w:highlight w:val="cyan"/>
          <w:rPrChange w:id="319" w:author="zenrunner" w:date="2018-10-09T17:18:00Z">
            <w:rPr>
              <w:noProof/>
            </w:rPr>
          </w:rPrChange>
        </w:rPr>
        <w:t>(</w:t>
      </w:r>
      <w:r w:rsidR="007802D4" w:rsidRPr="00ED3AC7">
        <w:rPr>
          <w:highlight w:val="cyan"/>
          <w:rPrChange w:id="320" w:author="zenrunner" w:date="2018-10-09T17:18:00Z">
            <w:rPr/>
          </w:rPrChange>
        </w:rPr>
        <w:fldChar w:fldCharType="begin"/>
      </w:r>
      <w:r w:rsidR="007802D4" w:rsidRPr="00ED3AC7">
        <w:rPr>
          <w:highlight w:val="cyan"/>
          <w:rPrChange w:id="321" w:author="zenrunner" w:date="2018-10-09T17:18:00Z">
            <w:rPr/>
          </w:rPrChange>
        </w:rPr>
        <w:instrText xml:space="preserve"> HYPERLINK \l "_ENREF_39" \o "Hurd Jr, 1975 #224" </w:instrText>
      </w:r>
      <w:r w:rsidR="007802D4" w:rsidRPr="00ED3AC7">
        <w:rPr>
          <w:highlight w:val="cyan"/>
          <w:rPrChange w:id="322" w:author="zenrunner" w:date="2018-10-09T17:18:00Z">
            <w:rPr/>
          </w:rPrChange>
        </w:rPr>
        <w:fldChar w:fldCharType="separate"/>
      </w:r>
      <w:r w:rsidR="005D434B" w:rsidRPr="00ED3AC7">
        <w:rPr>
          <w:noProof/>
          <w:highlight w:val="cyan"/>
          <w:rPrChange w:id="323" w:author="zenrunner" w:date="2018-10-09T17:18:00Z">
            <w:rPr>
              <w:noProof/>
            </w:rPr>
          </w:rPrChange>
        </w:rPr>
        <w:t>Hurd Jr and Linsley, 1975</w:t>
      </w:r>
      <w:r w:rsidR="007802D4" w:rsidRPr="00ED3AC7">
        <w:rPr>
          <w:noProof/>
          <w:highlight w:val="cyan"/>
          <w:rPrChange w:id="324" w:author="zenrunner" w:date="2018-10-09T17:18:00Z">
            <w:rPr>
              <w:noProof/>
            </w:rPr>
          </w:rPrChange>
        </w:rPr>
        <w:fldChar w:fldCharType="end"/>
      </w:r>
      <w:r w:rsidRPr="00ED3AC7">
        <w:rPr>
          <w:noProof/>
          <w:highlight w:val="cyan"/>
          <w:rPrChange w:id="325" w:author="zenrunner" w:date="2018-10-09T17:18:00Z">
            <w:rPr>
              <w:noProof/>
            </w:rPr>
          </w:rPrChange>
        </w:rPr>
        <w:t>)</w:t>
      </w:r>
      <w:r w:rsidRPr="00ED3AC7">
        <w:rPr>
          <w:highlight w:val="cyan"/>
          <w:rPrChange w:id="326" w:author="zenrunner" w:date="2018-10-09T17:18:00Z">
            <w:rPr/>
          </w:rPrChange>
        </w:rPr>
        <w:fldChar w:fldCharType="end"/>
      </w:r>
      <w:r w:rsidRPr="00ED3AC7">
        <w:rPr>
          <w:highlight w:val="cyan"/>
          <w:rPrChange w:id="327" w:author="zenrunner" w:date="2018-10-09T17:18:00Z">
            <w:rPr/>
          </w:rPrChange>
        </w:rPr>
        <w:t xml:space="preserve">. </w:t>
      </w:r>
      <w:r w:rsidR="00432E67" w:rsidRPr="00ED3AC7">
        <w:rPr>
          <w:highlight w:val="cyan"/>
          <w:rPrChange w:id="328" w:author="zenrunner" w:date="2018-10-09T17:18:00Z">
            <w:rPr/>
          </w:rPrChange>
        </w:rPr>
        <w:t>T</w:t>
      </w:r>
      <w:r w:rsidR="00C146DF" w:rsidRPr="00ED3AC7">
        <w:rPr>
          <w:highlight w:val="cyan"/>
          <w:rPrChange w:id="329" w:author="zenrunner" w:date="2018-10-09T17:18:00Z">
            <w:rPr/>
          </w:rPrChange>
        </w:rPr>
        <w:t xml:space="preserve">he additional bees attracted by </w:t>
      </w:r>
      <w:r w:rsidR="00C146DF" w:rsidRPr="00ED3AC7">
        <w:rPr>
          <w:i/>
          <w:highlight w:val="cyan"/>
          <w:rPrChange w:id="330" w:author="zenrunner" w:date="2018-10-09T17:18:00Z">
            <w:rPr>
              <w:i/>
            </w:rPr>
          </w:rPrChange>
        </w:rPr>
        <w:t xml:space="preserve">L. tridentata </w:t>
      </w:r>
      <w:r w:rsidR="00C146DF" w:rsidRPr="00ED3AC7">
        <w:rPr>
          <w:highlight w:val="cyan"/>
          <w:rPrChange w:id="331" w:author="zenrunner" w:date="2018-10-09T17:18:00Z">
            <w:rPr/>
          </w:rPrChange>
        </w:rPr>
        <w:t xml:space="preserve">may have competitively excluded Syrphids from the immediate area. </w:t>
      </w:r>
      <w:r w:rsidR="001F3B77" w:rsidRPr="00ED3AC7">
        <w:rPr>
          <w:highlight w:val="cyan"/>
          <w:rPrChange w:id="332" w:author="zenrunner" w:date="2018-10-09T17:18:00Z">
            <w:rPr/>
          </w:rPrChange>
        </w:rPr>
        <w:t>Competition between Syrphids and other pollinators is un</w:t>
      </w:r>
      <w:r w:rsidR="00786995" w:rsidRPr="00ED3AC7">
        <w:rPr>
          <w:highlight w:val="cyan"/>
          <w:rPrChange w:id="333" w:author="zenrunner" w:date="2018-10-09T17:18:00Z">
            <w:rPr/>
          </w:rPrChange>
        </w:rPr>
        <w:t>der</w:t>
      </w:r>
      <w:r w:rsidR="001F3B77" w:rsidRPr="00ED3AC7">
        <w:rPr>
          <w:highlight w:val="cyan"/>
          <w:rPrChange w:id="334" w:author="zenrunner" w:date="2018-10-09T17:18:00Z">
            <w:rPr/>
          </w:rPrChange>
        </w:rPr>
        <w:t xml:space="preserve">studied </w:t>
      </w:r>
      <w:r w:rsidR="001F3B77" w:rsidRPr="00ED3AC7">
        <w:rPr>
          <w:highlight w:val="cyan"/>
          <w:rPrChange w:id="335" w:author="zenrunner" w:date="2018-10-09T17:18:00Z">
            <w:rPr/>
          </w:rPrChange>
        </w:rPr>
        <w:fldChar w:fldCharType="begin"/>
      </w:r>
      <w:r w:rsidR="001F3B77" w:rsidRPr="00ED3AC7">
        <w:rPr>
          <w:highlight w:val="cyan"/>
          <w:rPrChange w:id="336" w:author="zenrunner" w:date="2018-10-09T17:18:00Z">
            <w:rPr/>
          </w:rPrChange>
        </w:rPr>
        <w:instrText xml:space="preserve"> ADDIN EN.CITE &lt;EndNote&gt;&lt;Cite&gt;&lt;Author&gt;Inouye&lt;/Author&gt;&lt;Year&gt;2015&lt;/Year&gt;&lt;RecNum&gt;38&lt;/RecNum&gt;&lt;DisplayText&gt;(Inouye et al., 2015)&lt;/DisplayText&gt;&lt;record&gt;&lt;rec-number&gt;38&lt;/rec-number&gt;&lt;foreign-keys&gt;&lt;key app="EN" db-id="efxxxd2elfvxfde05eev9swq9zv0dswrxzp2"&gt;38&lt;/key&gt;&lt;/foreign-keys&gt;&lt;ref-type name="Journal Article"&gt;17&lt;/ref-type&gt;&lt;contributors&gt;&lt;authors&gt;&lt;author&gt;Inouye, David W&lt;/author&gt;&lt;author&gt;Larson, Brendon MH&lt;/author&gt;&lt;author&gt;Ssymank, Axel&lt;/author&gt;&lt;author&gt;Kevan, Peter G&lt;/author&gt;&lt;/authors&gt;&lt;/contributors&gt;&lt;titles&gt;&lt;title&gt;Flies and flowers III: ecology of foraging and pollination&lt;/title&gt;&lt;secondary-title&gt;Journal of Pollination Ecology&lt;/secondary-title&gt;&lt;/titles&gt;&lt;periodical&gt;&lt;full-title&gt;Journal of Pollination Ecology&lt;/full-title&gt;&lt;/periodical&gt;&lt;pages&gt;115-133&lt;/pages&gt;&lt;volume&gt;16&lt;/volume&gt;&lt;number&gt;16&lt;/number&gt;&lt;dates&gt;&lt;year&gt;2015&lt;/year&gt;&lt;/dates&gt;&lt;urls&gt;&lt;/urls&gt;&lt;/record&gt;&lt;/Cite&gt;&lt;/EndNote&gt;</w:instrText>
      </w:r>
      <w:r w:rsidR="001F3B77" w:rsidRPr="00ED3AC7">
        <w:rPr>
          <w:highlight w:val="cyan"/>
          <w:rPrChange w:id="337" w:author="zenrunner" w:date="2018-10-09T17:18:00Z">
            <w:rPr/>
          </w:rPrChange>
        </w:rPr>
        <w:fldChar w:fldCharType="separate"/>
      </w:r>
      <w:r w:rsidR="001F3B77" w:rsidRPr="00ED3AC7">
        <w:rPr>
          <w:noProof/>
          <w:highlight w:val="cyan"/>
          <w:rPrChange w:id="338" w:author="zenrunner" w:date="2018-10-09T17:18:00Z">
            <w:rPr>
              <w:noProof/>
            </w:rPr>
          </w:rPrChange>
        </w:rPr>
        <w:t>(</w:t>
      </w:r>
      <w:r w:rsidR="007802D4" w:rsidRPr="00ED3AC7">
        <w:rPr>
          <w:highlight w:val="cyan"/>
          <w:rPrChange w:id="339" w:author="zenrunner" w:date="2018-10-09T17:18:00Z">
            <w:rPr/>
          </w:rPrChange>
        </w:rPr>
        <w:fldChar w:fldCharType="begin"/>
      </w:r>
      <w:r w:rsidR="007802D4" w:rsidRPr="00ED3AC7">
        <w:rPr>
          <w:highlight w:val="cyan"/>
          <w:rPrChange w:id="340" w:author="zenrunner" w:date="2018-10-09T17:18:00Z">
            <w:rPr/>
          </w:rPrChange>
        </w:rPr>
        <w:instrText xml:space="preserve"> HYPERLINK \l "_ENREF_41" \o "Inouye, 2015 #38" </w:instrText>
      </w:r>
      <w:r w:rsidR="007802D4" w:rsidRPr="00ED3AC7">
        <w:rPr>
          <w:highlight w:val="cyan"/>
          <w:rPrChange w:id="341" w:author="zenrunner" w:date="2018-10-09T17:18:00Z">
            <w:rPr/>
          </w:rPrChange>
        </w:rPr>
        <w:fldChar w:fldCharType="separate"/>
      </w:r>
      <w:r w:rsidR="005D434B" w:rsidRPr="00ED3AC7">
        <w:rPr>
          <w:noProof/>
          <w:highlight w:val="cyan"/>
          <w:rPrChange w:id="342" w:author="zenrunner" w:date="2018-10-09T17:18:00Z">
            <w:rPr>
              <w:noProof/>
            </w:rPr>
          </w:rPrChange>
        </w:rPr>
        <w:t>Inouye et al., 2015</w:t>
      </w:r>
      <w:r w:rsidR="007802D4" w:rsidRPr="00ED3AC7">
        <w:rPr>
          <w:noProof/>
          <w:highlight w:val="cyan"/>
          <w:rPrChange w:id="343" w:author="zenrunner" w:date="2018-10-09T17:18:00Z">
            <w:rPr>
              <w:noProof/>
            </w:rPr>
          </w:rPrChange>
        </w:rPr>
        <w:fldChar w:fldCharType="end"/>
      </w:r>
      <w:r w:rsidR="001F3B77" w:rsidRPr="00ED3AC7">
        <w:rPr>
          <w:noProof/>
          <w:highlight w:val="cyan"/>
          <w:rPrChange w:id="344" w:author="zenrunner" w:date="2018-10-09T17:18:00Z">
            <w:rPr>
              <w:noProof/>
            </w:rPr>
          </w:rPrChange>
        </w:rPr>
        <w:t>)</w:t>
      </w:r>
      <w:r w:rsidR="001F3B77" w:rsidRPr="00ED3AC7">
        <w:rPr>
          <w:highlight w:val="cyan"/>
          <w:rPrChange w:id="345" w:author="zenrunner" w:date="2018-10-09T17:18:00Z">
            <w:rPr/>
          </w:rPrChange>
        </w:rPr>
        <w:fldChar w:fldCharType="end"/>
      </w:r>
      <w:r w:rsidR="001F3B77" w:rsidRPr="00ED3AC7">
        <w:rPr>
          <w:highlight w:val="cyan"/>
          <w:rPrChange w:id="346" w:author="zenrunner" w:date="2018-10-09T17:18:00Z">
            <w:rPr/>
          </w:rPrChange>
        </w:rPr>
        <w:t xml:space="preserve">, but competition between bee species is better known. </w:t>
      </w:r>
      <w:r w:rsidR="00C146DF" w:rsidRPr="00ED3AC7">
        <w:rPr>
          <w:i/>
          <w:highlight w:val="cyan"/>
          <w:rPrChange w:id="347" w:author="zenrunner" w:date="2018-10-09T17:18:00Z">
            <w:rPr>
              <w:i/>
            </w:rPr>
          </w:rPrChange>
        </w:rPr>
        <w:t>Centris</w:t>
      </w:r>
      <w:r w:rsidR="00A94A4E" w:rsidRPr="00ED3AC7">
        <w:rPr>
          <w:highlight w:val="cyan"/>
          <w:rPrChange w:id="348" w:author="zenrunner" w:date="2018-10-09T17:18:00Z">
            <w:rPr/>
          </w:rPrChange>
        </w:rPr>
        <w:t xml:space="preserve"> sp. bees were frequent visitors to </w:t>
      </w:r>
      <w:r w:rsidR="00A94A4E" w:rsidRPr="00ED3AC7">
        <w:rPr>
          <w:i/>
          <w:highlight w:val="cyan"/>
          <w:rPrChange w:id="349" w:author="zenrunner" w:date="2018-10-09T17:18:00Z">
            <w:rPr>
              <w:i/>
            </w:rPr>
          </w:rPrChange>
        </w:rPr>
        <w:t>L. tridentata</w:t>
      </w:r>
      <w:r w:rsidR="00C146DF" w:rsidRPr="00ED3AC7">
        <w:rPr>
          <w:highlight w:val="cyan"/>
          <w:rPrChange w:id="350" w:author="zenrunner" w:date="2018-10-09T17:18:00Z">
            <w:rPr/>
          </w:rPrChange>
        </w:rPr>
        <w:t xml:space="preserve"> flowers </w:t>
      </w:r>
      <w:r w:rsidR="001F3B77" w:rsidRPr="00ED3AC7">
        <w:rPr>
          <w:highlight w:val="cyan"/>
          <w:rPrChange w:id="351" w:author="zenrunner" w:date="2018-10-09T17:18:00Z">
            <w:rPr/>
          </w:rPrChange>
        </w:rPr>
        <w:t>during this study. They</w:t>
      </w:r>
      <w:r w:rsidR="00A94A4E" w:rsidRPr="00ED3AC7">
        <w:rPr>
          <w:highlight w:val="cyan"/>
          <w:rPrChange w:id="352" w:author="zenrunner" w:date="2018-10-09T17:18:00Z">
            <w:rPr/>
          </w:rPrChange>
        </w:rPr>
        <w:t xml:space="preserve"> </w:t>
      </w:r>
      <w:r w:rsidR="001F3B77" w:rsidRPr="00ED3AC7">
        <w:rPr>
          <w:highlight w:val="cyan"/>
          <w:rPrChange w:id="353" w:author="zenrunner" w:date="2018-10-09T17:18:00Z">
            <w:rPr/>
          </w:rPrChange>
        </w:rPr>
        <w:t>are territorial</w:t>
      </w:r>
      <w:r w:rsidR="00C146DF" w:rsidRPr="00ED3AC7">
        <w:rPr>
          <w:highlight w:val="cyan"/>
          <w:rPrChange w:id="354" w:author="zenrunner" w:date="2018-10-09T17:18:00Z">
            <w:rPr/>
          </w:rPrChange>
        </w:rPr>
        <w:t xml:space="preserve"> and </w:t>
      </w:r>
      <w:r w:rsidR="00786995" w:rsidRPr="00ED3AC7">
        <w:rPr>
          <w:highlight w:val="cyan"/>
          <w:rPrChange w:id="355" w:author="zenrunner" w:date="2018-10-09T17:18:00Z">
            <w:rPr/>
          </w:rPrChange>
        </w:rPr>
        <w:t>are known to chase away</w:t>
      </w:r>
      <w:r w:rsidR="00C146DF" w:rsidRPr="00ED3AC7">
        <w:rPr>
          <w:highlight w:val="cyan"/>
          <w:rPrChange w:id="356" w:author="zenrunner" w:date="2018-10-09T17:18:00Z">
            <w:rPr/>
          </w:rPrChange>
        </w:rPr>
        <w:t xml:space="preserve"> other bees</w:t>
      </w:r>
      <w:r w:rsidR="001F3B77" w:rsidRPr="00ED3AC7">
        <w:rPr>
          <w:highlight w:val="cyan"/>
          <w:rPrChange w:id="357" w:author="zenrunner" w:date="2018-10-09T17:18:00Z">
            <w:rPr/>
          </w:rPrChange>
        </w:rPr>
        <w:t xml:space="preserve"> from shrubs</w:t>
      </w:r>
      <w:r w:rsidR="00C146DF" w:rsidRPr="00ED3AC7">
        <w:rPr>
          <w:highlight w:val="cyan"/>
          <w:rPrChange w:id="358" w:author="zenrunner" w:date="2018-10-09T17:18:00Z">
            <w:rPr/>
          </w:rPrChange>
        </w:rPr>
        <w:t xml:space="preserve"> </w:t>
      </w:r>
      <w:r w:rsidR="00C146DF" w:rsidRPr="00ED3AC7">
        <w:rPr>
          <w:highlight w:val="cyan"/>
          <w:rPrChange w:id="359" w:author="zenrunner" w:date="2018-10-09T17:18:00Z">
            <w:rPr/>
          </w:rPrChange>
        </w:rPr>
        <w:fldChar w:fldCharType="begin"/>
      </w:r>
      <w:r w:rsidR="00C146DF" w:rsidRPr="00ED3AC7">
        <w:rPr>
          <w:highlight w:val="cyan"/>
          <w:rPrChange w:id="360" w:author="zenrunner" w:date="2018-10-09T17:18:00Z">
            <w:rPr/>
          </w:rPrChange>
        </w:rPr>
        <w:instrText xml:space="preserve"> ADDIN EN.CITE &lt;EndNote&gt;&lt;Cite&gt;&lt;Author&gt;Alcock&lt;/Author&gt;&lt;Year&gt;1977&lt;/Year&gt;&lt;RecNum&gt;271&lt;/RecNum&gt;&lt;DisplayText&gt;(Alcock et al., 1977)&lt;/DisplayText&gt;&lt;record&gt;&lt;rec-number&gt;271&lt;/rec-number&gt;&lt;foreign-keys&gt;&lt;key app="EN" db-id="efxxxd2elfvxfde05eev9swq9zv0dswrxzp2"&gt;271&lt;/key&gt;&lt;/foreign-keys&gt;&lt;ref-type name="Journal Article"&gt;17&lt;/ref-type&gt;&lt;contributors&gt;&lt;authors&gt;&lt;author&gt;Alcock, John&lt;/author&gt;&lt;author&gt;Jones, C Eugene&lt;/author&gt;&lt;author&gt;Buchmann, Stephen L&lt;/author&gt;&lt;/authors&gt;&lt;/contributors&gt;&lt;titles&gt;&lt;title&gt;Male mating strategies in the bee Centris pallida Fox (Anthophoridae: Hymenoptera)&lt;/title&gt;&lt;secondary-title&gt;The American Naturalist&lt;/secondary-title&gt;&lt;/titles&gt;&lt;periodical&gt;&lt;full-title&gt;The American Naturalist&lt;/full-title&gt;&lt;/periodical&gt;&lt;pages&gt;145-155&lt;/pages&gt;&lt;volume&gt;111&lt;/volume&gt;&lt;number&gt;977&lt;/number&gt;&lt;dates&gt;&lt;year&gt;1977&lt;/year&gt;&lt;/dates&gt;&lt;isbn&gt;0003-0147&lt;/isbn&gt;&lt;urls&gt;&lt;/urls&gt;&lt;/record&gt;&lt;/Cite&gt;&lt;/EndNote&gt;</w:instrText>
      </w:r>
      <w:r w:rsidR="00C146DF" w:rsidRPr="00ED3AC7">
        <w:rPr>
          <w:highlight w:val="cyan"/>
          <w:rPrChange w:id="361" w:author="zenrunner" w:date="2018-10-09T17:18:00Z">
            <w:rPr/>
          </w:rPrChange>
        </w:rPr>
        <w:fldChar w:fldCharType="separate"/>
      </w:r>
      <w:r w:rsidR="00C146DF" w:rsidRPr="00ED3AC7">
        <w:rPr>
          <w:noProof/>
          <w:highlight w:val="cyan"/>
          <w:rPrChange w:id="362" w:author="zenrunner" w:date="2018-10-09T17:18:00Z">
            <w:rPr>
              <w:noProof/>
            </w:rPr>
          </w:rPrChange>
        </w:rPr>
        <w:t>(</w:t>
      </w:r>
      <w:r w:rsidR="007802D4" w:rsidRPr="00ED3AC7">
        <w:rPr>
          <w:highlight w:val="cyan"/>
          <w:rPrChange w:id="363" w:author="zenrunner" w:date="2018-10-09T17:18:00Z">
            <w:rPr/>
          </w:rPrChange>
        </w:rPr>
        <w:fldChar w:fldCharType="begin"/>
      </w:r>
      <w:r w:rsidR="007802D4" w:rsidRPr="00ED3AC7">
        <w:rPr>
          <w:highlight w:val="cyan"/>
          <w:rPrChange w:id="364" w:author="zenrunner" w:date="2018-10-09T17:18:00Z">
            <w:rPr/>
          </w:rPrChange>
        </w:rPr>
        <w:instrText xml:space="preserve"> HYPERLINK \l "_ENREF_2" \o "Alcock, 1977 #271" </w:instrText>
      </w:r>
      <w:r w:rsidR="007802D4" w:rsidRPr="00ED3AC7">
        <w:rPr>
          <w:highlight w:val="cyan"/>
          <w:rPrChange w:id="365" w:author="zenrunner" w:date="2018-10-09T17:18:00Z">
            <w:rPr/>
          </w:rPrChange>
        </w:rPr>
        <w:fldChar w:fldCharType="separate"/>
      </w:r>
      <w:r w:rsidR="005D434B" w:rsidRPr="00ED3AC7">
        <w:rPr>
          <w:noProof/>
          <w:highlight w:val="cyan"/>
          <w:rPrChange w:id="366" w:author="zenrunner" w:date="2018-10-09T17:18:00Z">
            <w:rPr>
              <w:noProof/>
            </w:rPr>
          </w:rPrChange>
        </w:rPr>
        <w:t>Alcock et al., 1977</w:t>
      </w:r>
      <w:r w:rsidR="007802D4" w:rsidRPr="00ED3AC7">
        <w:rPr>
          <w:noProof/>
          <w:highlight w:val="cyan"/>
          <w:rPrChange w:id="367" w:author="zenrunner" w:date="2018-10-09T17:18:00Z">
            <w:rPr>
              <w:noProof/>
            </w:rPr>
          </w:rPrChange>
        </w:rPr>
        <w:fldChar w:fldCharType="end"/>
      </w:r>
      <w:r w:rsidR="00C146DF" w:rsidRPr="00ED3AC7">
        <w:rPr>
          <w:noProof/>
          <w:highlight w:val="cyan"/>
          <w:rPrChange w:id="368" w:author="zenrunner" w:date="2018-10-09T17:18:00Z">
            <w:rPr>
              <w:noProof/>
            </w:rPr>
          </w:rPrChange>
        </w:rPr>
        <w:t>)</w:t>
      </w:r>
      <w:r w:rsidR="00C146DF" w:rsidRPr="00ED3AC7">
        <w:rPr>
          <w:highlight w:val="cyan"/>
          <w:rPrChange w:id="369" w:author="zenrunner" w:date="2018-10-09T17:18:00Z">
            <w:rPr/>
          </w:rPrChange>
        </w:rPr>
        <w:fldChar w:fldCharType="end"/>
      </w:r>
      <w:r w:rsidR="00C146DF" w:rsidRPr="00ED3AC7">
        <w:rPr>
          <w:highlight w:val="cyan"/>
          <w:rPrChange w:id="370" w:author="zenrunner" w:date="2018-10-09T17:18:00Z">
            <w:rPr/>
          </w:rPrChange>
        </w:rPr>
        <w:t xml:space="preserve">. </w:t>
      </w:r>
      <w:r w:rsidR="001F3B77" w:rsidRPr="00ED3AC7">
        <w:rPr>
          <w:highlight w:val="cyan"/>
          <w:rPrChange w:id="371" w:author="zenrunner" w:date="2018-10-09T17:18:00Z">
            <w:rPr/>
          </w:rPrChange>
        </w:rPr>
        <w:t>Similarly, h</w:t>
      </w:r>
      <w:r w:rsidR="00C146DF" w:rsidRPr="00ED3AC7">
        <w:rPr>
          <w:highlight w:val="cyan"/>
          <w:rPrChange w:id="372" w:author="zenrunner" w:date="2018-10-09T17:18:00Z">
            <w:rPr/>
          </w:rPrChange>
        </w:rPr>
        <w:t xml:space="preserve">oneybees can reduce visitation by solitary bees </w:t>
      </w:r>
      <w:r w:rsidR="00C146DF" w:rsidRPr="00ED3AC7">
        <w:rPr>
          <w:highlight w:val="cyan"/>
          <w:rPrChange w:id="373" w:author="zenrunner" w:date="2018-10-09T17:18:00Z">
            <w:rPr/>
          </w:rPrChange>
        </w:rPr>
        <w:fldChar w:fldCharType="begin"/>
      </w:r>
      <w:r w:rsidR="00C146DF" w:rsidRPr="00ED3AC7">
        <w:rPr>
          <w:highlight w:val="cyan"/>
          <w:rPrChange w:id="374" w:author="zenrunner" w:date="2018-10-09T17:18:00Z">
            <w:rPr/>
          </w:rPrChange>
        </w:rPr>
        <w:instrText xml:space="preserve"> ADDIN EN.CITE &lt;EndNote&gt;&lt;Cite&gt;&lt;Author&gt;Shavit&lt;/Author&gt;&lt;Year&gt;2009&lt;/Year&gt;&lt;RecNum&gt;272&lt;/RecNum&gt;&lt;DisplayText&gt;(Shavit et al., 2009)&lt;/DisplayText&gt;&lt;record&gt;&lt;rec-number&gt;272&lt;/rec-number&gt;&lt;foreign-keys&gt;&lt;key app="EN" db-id="efxxxd2elfvxfde05eev9swq9zv0dswrxzp2"&gt;272&lt;/key&gt;&lt;/foreign-keys&gt;&lt;ref-type name="Journal Article"&gt;17&lt;/ref-type&gt;&lt;contributors&gt;&lt;authors&gt;&lt;author&gt;Shavit, Ofrit&lt;/author&gt;&lt;author&gt;Dafni, Amots&lt;/author&gt;&lt;author&gt;Ne&amp;apos;eman, Gidi&lt;/author&gt;&lt;/authors&gt;&lt;/contributors&gt;&lt;titles&gt;&lt;title&gt;Competition between honeybees (Apis mellifera) and native solitary bees in the Mediterranean region of Israel—Implications for conservation&lt;/title&gt;&lt;secondary-title&gt;Israel Journal of Plant Sciences&lt;/secondary-title&gt;&lt;/titles&gt;&lt;periodical&gt;&lt;full-title&gt;Israel Journal of Plant Sciences&lt;/full-title&gt;&lt;/periodical&gt;&lt;pages&gt;171-183&lt;/pages&gt;&lt;volume&gt;57&lt;/volume&gt;&lt;number&gt;3&lt;/number&gt;&lt;dates&gt;&lt;year&gt;2009&lt;/year&gt;&lt;/dates&gt;&lt;isbn&gt;0792-9978&lt;/isbn&gt;&lt;urls&gt;&lt;/urls&gt;&lt;/record&gt;&lt;/Cite&gt;&lt;/EndNote&gt;</w:instrText>
      </w:r>
      <w:r w:rsidR="00C146DF" w:rsidRPr="00ED3AC7">
        <w:rPr>
          <w:highlight w:val="cyan"/>
          <w:rPrChange w:id="375" w:author="zenrunner" w:date="2018-10-09T17:18:00Z">
            <w:rPr/>
          </w:rPrChange>
        </w:rPr>
        <w:fldChar w:fldCharType="separate"/>
      </w:r>
      <w:r w:rsidR="00C146DF" w:rsidRPr="00ED3AC7">
        <w:rPr>
          <w:noProof/>
          <w:highlight w:val="cyan"/>
          <w:rPrChange w:id="376" w:author="zenrunner" w:date="2018-10-09T17:18:00Z">
            <w:rPr>
              <w:noProof/>
            </w:rPr>
          </w:rPrChange>
        </w:rPr>
        <w:t>(</w:t>
      </w:r>
      <w:r w:rsidR="007802D4" w:rsidRPr="00ED3AC7">
        <w:rPr>
          <w:highlight w:val="cyan"/>
          <w:rPrChange w:id="377" w:author="zenrunner" w:date="2018-10-09T17:18:00Z">
            <w:rPr/>
          </w:rPrChange>
        </w:rPr>
        <w:fldChar w:fldCharType="begin"/>
      </w:r>
      <w:r w:rsidR="007802D4" w:rsidRPr="00ED3AC7">
        <w:rPr>
          <w:highlight w:val="cyan"/>
          <w:rPrChange w:id="378" w:author="zenrunner" w:date="2018-10-09T17:18:00Z">
            <w:rPr/>
          </w:rPrChange>
        </w:rPr>
        <w:instrText xml:space="preserve"> HYPERLINK \l "_ENREF_76" \o "Shavit, 2009 #272" </w:instrText>
      </w:r>
      <w:r w:rsidR="007802D4" w:rsidRPr="00ED3AC7">
        <w:rPr>
          <w:highlight w:val="cyan"/>
          <w:rPrChange w:id="379" w:author="zenrunner" w:date="2018-10-09T17:18:00Z">
            <w:rPr/>
          </w:rPrChange>
        </w:rPr>
        <w:fldChar w:fldCharType="separate"/>
      </w:r>
      <w:r w:rsidR="005D434B" w:rsidRPr="00ED3AC7">
        <w:rPr>
          <w:noProof/>
          <w:highlight w:val="cyan"/>
          <w:rPrChange w:id="380" w:author="zenrunner" w:date="2018-10-09T17:18:00Z">
            <w:rPr>
              <w:noProof/>
            </w:rPr>
          </w:rPrChange>
        </w:rPr>
        <w:t>Shavit et al., 2009</w:t>
      </w:r>
      <w:r w:rsidR="007802D4" w:rsidRPr="00ED3AC7">
        <w:rPr>
          <w:noProof/>
          <w:highlight w:val="cyan"/>
          <w:rPrChange w:id="381" w:author="zenrunner" w:date="2018-10-09T17:18:00Z">
            <w:rPr>
              <w:noProof/>
            </w:rPr>
          </w:rPrChange>
        </w:rPr>
        <w:fldChar w:fldCharType="end"/>
      </w:r>
      <w:r w:rsidR="00C146DF" w:rsidRPr="00ED3AC7">
        <w:rPr>
          <w:noProof/>
          <w:highlight w:val="cyan"/>
          <w:rPrChange w:id="382" w:author="zenrunner" w:date="2018-10-09T17:18:00Z">
            <w:rPr>
              <w:noProof/>
            </w:rPr>
          </w:rPrChange>
        </w:rPr>
        <w:t>)</w:t>
      </w:r>
      <w:r w:rsidR="00C146DF" w:rsidRPr="00ED3AC7">
        <w:rPr>
          <w:highlight w:val="cyan"/>
          <w:rPrChange w:id="383" w:author="zenrunner" w:date="2018-10-09T17:18:00Z">
            <w:rPr/>
          </w:rPrChange>
        </w:rPr>
        <w:fldChar w:fldCharType="end"/>
      </w:r>
      <w:r w:rsidR="00C146DF" w:rsidRPr="00ED3AC7">
        <w:rPr>
          <w:highlight w:val="cyan"/>
          <w:rPrChange w:id="384" w:author="zenrunner" w:date="2018-10-09T17:18:00Z">
            <w:rPr/>
          </w:rPrChange>
        </w:rPr>
        <w:t xml:space="preserve">, through competitive displacement </w:t>
      </w:r>
      <w:r w:rsidR="00C146DF" w:rsidRPr="00ED3AC7">
        <w:rPr>
          <w:highlight w:val="cyan"/>
          <w:rPrChange w:id="385" w:author="zenrunner" w:date="2018-10-09T17:18:00Z">
            <w:rPr/>
          </w:rPrChange>
        </w:rPr>
        <w:fldChar w:fldCharType="begin"/>
      </w:r>
      <w:r w:rsidR="00C146DF" w:rsidRPr="00ED3AC7">
        <w:rPr>
          <w:highlight w:val="cyan"/>
          <w:rPrChange w:id="386" w:author="zenrunner" w:date="2018-10-09T17:18:00Z">
            <w:rPr/>
          </w:rPrChange>
        </w:rPr>
        <w:instrText xml:space="preserve"> ADDIN EN.CITE &lt;EndNote&gt;&lt;Cite&gt;&lt;Author&gt;Cane&lt;/Author&gt;&lt;Year&gt;2017&lt;/Year&gt;&lt;RecNum&gt;273&lt;/RecNum&gt;&lt;DisplayText&gt;(Cane and Tepedino, 2017)&lt;/DisplayText&gt;&lt;record&gt;&lt;rec-number&gt;273&lt;/rec-number&gt;&lt;foreign-keys&gt;&lt;key app="EN" db-id="efxxxd2elfvxfde05eev9swq9zv0dswrxzp2"&gt;273&lt;/key&gt;&lt;/foreign-keys&gt;&lt;ref-type name="Journal Article"&gt;17&lt;/ref-type&gt;&lt;contributors&gt;&lt;authors&gt;&lt;author&gt;Cane, James H&lt;/author&gt;&lt;author&gt;Tepedino, Vincent J&lt;/author&gt;&lt;/authors&gt;&lt;/contributors&gt;&lt;titles&gt;&lt;title&gt;Gauging the effect of honey bee pollen collection on native bee communities&lt;/title&gt;&lt;secondary-title&gt;Conservation Letters&lt;/secondary-title&gt;&lt;/titles&gt;&lt;periodical&gt;&lt;full-title&gt;Conservation Letters&lt;/full-title&gt;&lt;/periodical&gt;&lt;pages&gt;205-210&lt;/pages&gt;&lt;volume&gt;10&lt;/volume&gt;&lt;number&gt;2&lt;/number&gt;&lt;dates&gt;&lt;year&gt;2017&lt;/year&gt;&lt;/dates&gt;&lt;isbn&gt;1755-263X&lt;/isbn&gt;&lt;urls&gt;&lt;/urls&gt;&lt;/record&gt;&lt;/Cite&gt;&lt;/EndNote&gt;</w:instrText>
      </w:r>
      <w:r w:rsidR="00C146DF" w:rsidRPr="00ED3AC7">
        <w:rPr>
          <w:highlight w:val="cyan"/>
          <w:rPrChange w:id="387" w:author="zenrunner" w:date="2018-10-09T17:18:00Z">
            <w:rPr/>
          </w:rPrChange>
        </w:rPr>
        <w:fldChar w:fldCharType="separate"/>
      </w:r>
      <w:r w:rsidR="00C146DF" w:rsidRPr="00ED3AC7">
        <w:rPr>
          <w:noProof/>
          <w:highlight w:val="cyan"/>
          <w:rPrChange w:id="388" w:author="zenrunner" w:date="2018-10-09T17:18:00Z">
            <w:rPr>
              <w:noProof/>
            </w:rPr>
          </w:rPrChange>
        </w:rPr>
        <w:t>(</w:t>
      </w:r>
      <w:r w:rsidR="007802D4" w:rsidRPr="00ED3AC7">
        <w:rPr>
          <w:highlight w:val="cyan"/>
          <w:rPrChange w:id="389" w:author="zenrunner" w:date="2018-10-09T17:18:00Z">
            <w:rPr/>
          </w:rPrChange>
        </w:rPr>
        <w:fldChar w:fldCharType="begin"/>
      </w:r>
      <w:r w:rsidR="007802D4" w:rsidRPr="00ED3AC7">
        <w:rPr>
          <w:highlight w:val="cyan"/>
          <w:rPrChange w:id="390" w:author="zenrunner" w:date="2018-10-09T17:18:00Z">
            <w:rPr/>
          </w:rPrChange>
        </w:rPr>
        <w:instrText xml:space="preserve"> HYPERLINK \l "_ENREF_18" \o "Cane, 2017 #273" </w:instrText>
      </w:r>
      <w:r w:rsidR="007802D4" w:rsidRPr="00ED3AC7">
        <w:rPr>
          <w:highlight w:val="cyan"/>
          <w:rPrChange w:id="391" w:author="zenrunner" w:date="2018-10-09T17:18:00Z">
            <w:rPr/>
          </w:rPrChange>
        </w:rPr>
        <w:fldChar w:fldCharType="separate"/>
      </w:r>
      <w:r w:rsidR="005D434B" w:rsidRPr="00ED3AC7">
        <w:rPr>
          <w:noProof/>
          <w:highlight w:val="cyan"/>
          <w:rPrChange w:id="392" w:author="zenrunner" w:date="2018-10-09T17:18:00Z">
            <w:rPr>
              <w:noProof/>
            </w:rPr>
          </w:rPrChange>
        </w:rPr>
        <w:t>Cane and Tepedino, 2017</w:t>
      </w:r>
      <w:r w:rsidR="007802D4" w:rsidRPr="00ED3AC7">
        <w:rPr>
          <w:noProof/>
          <w:highlight w:val="cyan"/>
          <w:rPrChange w:id="393" w:author="zenrunner" w:date="2018-10-09T17:18:00Z">
            <w:rPr>
              <w:noProof/>
            </w:rPr>
          </w:rPrChange>
        </w:rPr>
        <w:fldChar w:fldCharType="end"/>
      </w:r>
      <w:r w:rsidR="00C146DF" w:rsidRPr="00ED3AC7">
        <w:rPr>
          <w:noProof/>
          <w:highlight w:val="cyan"/>
          <w:rPrChange w:id="394" w:author="zenrunner" w:date="2018-10-09T17:18:00Z">
            <w:rPr>
              <w:noProof/>
            </w:rPr>
          </w:rPrChange>
        </w:rPr>
        <w:t>)</w:t>
      </w:r>
      <w:r w:rsidR="00C146DF" w:rsidRPr="00ED3AC7">
        <w:rPr>
          <w:highlight w:val="cyan"/>
          <w:rPrChange w:id="395" w:author="zenrunner" w:date="2018-10-09T17:18:00Z">
            <w:rPr/>
          </w:rPrChange>
        </w:rPr>
        <w:fldChar w:fldCharType="end"/>
      </w:r>
      <w:r w:rsidR="001F3B77" w:rsidRPr="00ED3AC7">
        <w:rPr>
          <w:highlight w:val="cyan"/>
          <w:rPrChange w:id="396" w:author="zenrunner" w:date="2018-10-09T17:18:00Z">
            <w:rPr/>
          </w:rPrChange>
        </w:rPr>
        <w:t>.</w:t>
      </w:r>
      <w:r w:rsidR="00C146DF" w:rsidRPr="00ED3AC7">
        <w:rPr>
          <w:highlight w:val="cyan"/>
          <w:rPrChange w:id="397" w:author="zenrunner" w:date="2018-10-09T17:18:00Z">
            <w:rPr/>
          </w:rPrChange>
        </w:rPr>
        <w:t xml:space="preserve"> </w:t>
      </w:r>
      <w:r w:rsidR="00924BB8" w:rsidRPr="00ED3AC7">
        <w:rPr>
          <w:highlight w:val="cyan"/>
          <w:rPrChange w:id="398" w:author="zenrunner" w:date="2018-10-09T17:18:00Z">
            <w:rPr/>
          </w:rPrChange>
        </w:rPr>
        <w:t xml:space="preserve">Alternatively, syrphid visitation may have declined due to changes in local abundances, particularly if their phenology is linked with annuals. </w:t>
      </w:r>
      <w:r w:rsidRPr="00ED3AC7">
        <w:rPr>
          <w:i/>
          <w:highlight w:val="cyan"/>
          <w:rPrChange w:id="399" w:author="zenrunner" w:date="2018-10-09T17:18:00Z">
            <w:rPr>
              <w:i/>
            </w:rPr>
          </w:rPrChange>
        </w:rPr>
        <w:t>E. volucris</w:t>
      </w:r>
      <w:r w:rsidRPr="00ED3AC7">
        <w:rPr>
          <w:highlight w:val="cyan"/>
          <w:rPrChange w:id="400" w:author="zenrunner" w:date="2018-10-09T17:18:00Z">
            <w:rPr/>
          </w:rPrChange>
        </w:rPr>
        <w:t xml:space="preserve"> is multivoltine </w:t>
      </w:r>
      <w:r w:rsidRPr="00ED3AC7">
        <w:rPr>
          <w:highlight w:val="cyan"/>
          <w:rPrChange w:id="401" w:author="zenrunner" w:date="2018-10-09T17:18:00Z">
            <w:rPr/>
          </w:rPrChange>
        </w:rPr>
        <w:fldChar w:fldCharType="begin"/>
      </w:r>
      <w:r w:rsidRPr="00ED3AC7">
        <w:rPr>
          <w:highlight w:val="cyan"/>
          <w:rPrChange w:id="402" w:author="zenrunner" w:date="2018-10-09T17:18:00Z">
            <w:rPr/>
          </w:rPrChange>
        </w:rPr>
        <w:instrText xml:space="preserve"> ADDIN EN.CITE &lt;EndNote&gt;&lt;Cite&gt;&lt;Author&gt;Vockeroth&lt;/Author&gt;&lt;Year&gt;1992&lt;/Year&gt;&lt;RecNum&gt;268&lt;/RecNum&gt;&lt;DisplayText&gt;(Vockeroth, 1992)&lt;/DisplayText&gt;&lt;record&gt;&lt;rec-number&gt;268&lt;/rec-number&gt;&lt;foreign-keys&gt;&lt;key app="EN" db-id="efxxxd2elfvxfde05eev9swq9zv0dswrxzp2"&gt;268&lt;/key&gt;&lt;/foreign-keys&gt;&lt;ref-type name="Book"&gt;6&lt;/ref-type&gt;&lt;contributors&gt;&lt;authors&gt;&lt;author&gt;Vockeroth, JR&lt;/author&gt;&lt;/authors&gt;&lt;/contributors&gt;&lt;titles&gt;&lt;title&gt;The flower flies of the subfamily Syrphinae of Canada, Alaska, and Greenland: Diptera, Syrphidae&lt;/title&gt;&lt;/titles&gt;&lt;volume&gt;1867&lt;/volume&gt;&lt;dates&gt;&lt;year&gt;1992&lt;/year&gt;&lt;/dates&gt;&lt;publisher&gt;Agriculture Canada&lt;/publisher&gt;&lt;isbn&gt;0660138301&lt;/isbn&gt;&lt;urls&gt;&lt;/urls&gt;&lt;/record&gt;&lt;/Cite&gt;&lt;/EndNote&gt;</w:instrText>
      </w:r>
      <w:r w:rsidRPr="00ED3AC7">
        <w:rPr>
          <w:highlight w:val="cyan"/>
          <w:rPrChange w:id="403" w:author="zenrunner" w:date="2018-10-09T17:18:00Z">
            <w:rPr/>
          </w:rPrChange>
        </w:rPr>
        <w:fldChar w:fldCharType="separate"/>
      </w:r>
      <w:r w:rsidRPr="00ED3AC7">
        <w:rPr>
          <w:noProof/>
          <w:highlight w:val="cyan"/>
          <w:rPrChange w:id="404" w:author="zenrunner" w:date="2018-10-09T17:18:00Z">
            <w:rPr>
              <w:noProof/>
            </w:rPr>
          </w:rPrChange>
        </w:rPr>
        <w:t>(</w:t>
      </w:r>
      <w:r w:rsidR="007802D4" w:rsidRPr="00ED3AC7">
        <w:rPr>
          <w:highlight w:val="cyan"/>
          <w:rPrChange w:id="405" w:author="zenrunner" w:date="2018-10-09T17:18:00Z">
            <w:rPr/>
          </w:rPrChange>
        </w:rPr>
        <w:fldChar w:fldCharType="begin"/>
      </w:r>
      <w:r w:rsidR="007802D4" w:rsidRPr="00ED3AC7">
        <w:rPr>
          <w:highlight w:val="cyan"/>
          <w:rPrChange w:id="406" w:author="zenrunner" w:date="2018-10-09T17:18:00Z">
            <w:rPr/>
          </w:rPrChange>
        </w:rPr>
        <w:instrText xml:space="preserve"> HYPERLINK \l "_ENREF_91" \o "Vockeroth, 1992 #268" </w:instrText>
      </w:r>
      <w:r w:rsidR="007802D4" w:rsidRPr="00ED3AC7">
        <w:rPr>
          <w:highlight w:val="cyan"/>
          <w:rPrChange w:id="407" w:author="zenrunner" w:date="2018-10-09T17:18:00Z">
            <w:rPr/>
          </w:rPrChange>
        </w:rPr>
        <w:fldChar w:fldCharType="separate"/>
      </w:r>
      <w:r w:rsidR="005D434B" w:rsidRPr="00ED3AC7">
        <w:rPr>
          <w:noProof/>
          <w:highlight w:val="cyan"/>
          <w:rPrChange w:id="408" w:author="zenrunner" w:date="2018-10-09T17:18:00Z">
            <w:rPr>
              <w:noProof/>
            </w:rPr>
          </w:rPrChange>
        </w:rPr>
        <w:t>Vockeroth, 1992</w:t>
      </w:r>
      <w:r w:rsidR="007802D4" w:rsidRPr="00ED3AC7">
        <w:rPr>
          <w:noProof/>
          <w:highlight w:val="cyan"/>
          <w:rPrChange w:id="409" w:author="zenrunner" w:date="2018-10-09T17:18:00Z">
            <w:rPr>
              <w:noProof/>
            </w:rPr>
          </w:rPrChange>
        </w:rPr>
        <w:fldChar w:fldCharType="end"/>
      </w:r>
      <w:r w:rsidRPr="00ED3AC7">
        <w:rPr>
          <w:noProof/>
          <w:highlight w:val="cyan"/>
          <w:rPrChange w:id="410" w:author="zenrunner" w:date="2018-10-09T17:18:00Z">
            <w:rPr>
              <w:noProof/>
            </w:rPr>
          </w:rPrChange>
        </w:rPr>
        <w:t>)</w:t>
      </w:r>
      <w:r w:rsidRPr="00ED3AC7">
        <w:rPr>
          <w:highlight w:val="cyan"/>
          <w:rPrChange w:id="411" w:author="zenrunner" w:date="2018-10-09T17:18:00Z">
            <w:rPr/>
          </w:rPrChange>
        </w:rPr>
        <w:fldChar w:fldCharType="end"/>
      </w:r>
      <w:r w:rsidRPr="00ED3AC7">
        <w:rPr>
          <w:highlight w:val="cyan"/>
          <w:rPrChange w:id="412" w:author="zenrunner" w:date="2018-10-09T17:18:00Z">
            <w:rPr/>
          </w:rPrChange>
        </w:rPr>
        <w:t xml:space="preserve"> </w:t>
      </w:r>
      <w:r w:rsidR="00924BB8" w:rsidRPr="00ED3AC7">
        <w:rPr>
          <w:highlight w:val="cyan"/>
          <w:rPrChange w:id="413" w:author="zenrunner" w:date="2018-10-09T17:18:00Z">
            <w:rPr/>
          </w:rPrChange>
        </w:rPr>
        <w:t xml:space="preserve">but </w:t>
      </w:r>
      <w:r w:rsidRPr="00ED3AC7">
        <w:rPr>
          <w:highlight w:val="cyan"/>
          <w:rPrChange w:id="414" w:author="zenrunner" w:date="2018-10-09T17:18:00Z">
            <w:rPr/>
          </w:rPrChange>
        </w:rPr>
        <w:t xml:space="preserve">the phenology of </w:t>
      </w:r>
      <w:r w:rsidRPr="00ED3AC7">
        <w:rPr>
          <w:i/>
          <w:highlight w:val="cyan"/>
          <w:rPrChange w:id="415" w:author="zenrunner" w:date="2018-10-09T17:18:00Z">
            <w:rPr>
              <w:i/>
            </w:rPr>
          </w:rPrChange>
        </w:rPr>
        <w:t>E. volucris</w:t>
      </w:r>
      <w:r w:rsidRPr="00ED3AC7">
        <w:rPr>
          <w:highlight w:val="cyan"/>
          <w:rPrChange w:id="416" w:author="zenrunner" w:date="2018-10-09T17:18:00Z">
            <w:rPr/>
          </w:rPrChange>
        </w:rPr>
        <w:t xml:space="preserve"> in desert systems has not been studied. Larval </w:t>
      </w:r>
      <w:r w:rsidRPr="00ED3AC7">
        <w:rPr>
          <w:i/>
          <w:highlight w:val="cyan"/>
          <w:rPrChange w:id="417" w:author="zenrunner" w:date="2018-10-09T17:18:00Z">
            <w:rPr>
              <w:i/>
            </w:rPr>
          </w:rPrChange>
        </w:rPr>
        <w:t>E. volucris</w:t>
      </w:r>
      <w:r w:rsidRPr="00ED3AC7">
        <w:rPr>
          <w:highlight w:val="cyan"/>
          <w:rPrChange w:id="418" w:author="zenrunner" w:date="2018-10-09T17:18:00Z">
            <w:rPr/>
          </w:rPrChange>
        </w:rPr>
        <w:t xml:space="preserve"> are aphid predators </w:t>
      </w:r>
      <w:r w:rsidR="00924BB8" w:rsidRPr="00ED3AC7">
        <w:rPr>
          <w:highlight w:val="cyan"/>
          <w:rPrChange w:id="419" w:author="zenrunner" w:date="2018-10-09T17:18:00Z">
            <w:rPr/>
          </w:rPrChange>
        </w:rPr>
        <w:t>and thei</w:t>
      </w:r>
      <w:r w:rsidRPr="00ED3AC7">
        <w:rPr>
          <w:highlight w:val="cyan"/>
          <w:rPrChange w:id="420" w:author="zenrunner" w:date="2018-10-09T17:18:00Z">
            <w:rPr/>
          </w:rPrChange>
        </w:rPr>
        <w:t xml:space="preserve">r phenology appears to be tied to prey availability rather than floral resource availability </w:t>
      </w:r>
      <w:r w:rsidR="004B69DA" w:rsidRPr="00ED3AC7">
        <w:rPr>
          <w:highlight w:val="cyan"/>
          <w:rPrChange w:id="421" w:author="zenrunner" w:date="2018-10-09T17:18:00Z">
            <w:rPr/>
          </w:rPrChange>
        </w:rPr>
        <w:fldChar w:fldCharType="begin"/>
      </w:r>
      <w:r w:rsidR="004B69DA" w:rsidRPr="00ED3AC7">
        <w:rPr>
          <w:highlight w:val="cyan"/>
          <w:rPrChange w:id="422" w:author="zenrunner" w:date="2018-10-09T17:18:00Z">
            <w:rPr/>
          </w:rPrChange>
        </w:rPr>
        <w:instrText xml:space="preserve"> ADDIN EN.CITE &lt;EndNote&gt;&lt;Cite&gt;&lt;Author&gt;Noma&lt;/Author&gt;&lt;Year&gt;2008&lt;/Year&gt;&lt;RecNum&gt;40&lt;/RecNum&gt;&lt;DisplayText&gt;(Iler et al., 2013; Noma and Brewer, 2008)&lt;/DisplayText&gt;&lt;record&gt;&lt;rec-number&gt;40&lt;/rec-number&gt;&lt;foreign-keys&gt;&lt;key app="EN" db-id="efxxxd2elfvxfde05eev9swq9zv0dswrxzp2"&gt;40&lt;/key&gt;&lt;/foreign-keys&gt;&lt;ref-type name="Journal Article"&gt;17&lt;/ref-type&gt;&lt;contributors&gt;&lt;authors&gt;&lt;author&gt;Noma, Takuji&lt;/author&gt;&lt;author&gt;Brewer, Michael J&lt;/author&gt;&lt;/authors&gt;&lt;/contributors&gt;&lt;titles&gt;&lt;title&gt;Seasonal abundance of resident parasitoids and predatory flies and corresponding soybean aphid densities, with comments on classical biological control of soybean aphid in the Midwest&lt;/title&gt;&lt;secondary-title&gt;Journal of Economic Entomology&lt;/secondary-title&gt;&lt;/titles&gt;&lt;periodical&gt;&lt;full-title&gt;Journal of Economic Entomology&lt;/full-title&gt;&lt;/periodical&gt;&lt;pages&gt;278-287&lt;/pages&gt;&lt;volume&gt;101&lt;/volume&gt;&lt;number&gt;2&lt;/number&gt;&lt;dates&gt;&lt;year&gt;2008&lt;/year&gt;&lt;/dates&gt;&lt;isbn&gt;1938-291X&lt;/isbn&gt;&lt;urls&gt;&lt;/urls&gt;&lt;/record&gt;&lt;/Cite&gt;&lt;Cite&gt;&lt;Author&gt;Iler&lt;/Author&gt;&lt;Year&gt;2013&lt;/Year&gt;&lt;RecNum&gt;270&lt;/RecNum&gt;&lt;record&gt;&lt;rec-number&gt;270&lt;/rec-number&gt;&lt;foreign-keys&gt;&lt;key app="EN" db-id="efxxxd2elfvxfde05eev9swq9zv0dswrxzp2"&gt;270&lt;/key&gt;&lt;/foreign-keys&gt;&lt;ref-type name="Journal Article"&gt;17&lt;/ref-type&gt;&lt;contributors&gt;&lt;authors&gt;&lt;author&gt;Iler, Amy M&lt;/author&gt;&lt;author&gt;Inouye, David W&lt;/author&gt;&lt;author&gt;Høye, Toke T&lt;/author&gt;&lt;author&gt;Miller‐Rushing, Abraham J&lt;/author&gt;&lt;author&gt;Burkle, Laura A&lt;/author&gt;&lt;author&gt;Johnston, Eleanor B&lt;/author&gt;&lt;/authors&gt;&lt;/contributors&gt;&lt;titles&gt;&lt;title&gt;Maintenance of temporal synchrony between syrphid flies and floral resources despite differential phenological responses to climate&lt;/title&gt;&lt;secondary-title&gt;Global Change Biology&lt;/secondary-title&gt;&lt;/titles&gt;&lt;periodical&gt;&lt;full-title&gt;Global Change Biology&lt;/full-title&gt;&lt;/periodical&gt;&lt;pages&gt;2348-2359&lt;/pages&gt;&lt;volume&gt;19&lt;/volume&gt;&lt;number&gt;8&lt;/number&gt;&lt;dates&gt;&lt;year&gt;2013&lt;/year&gt;&lt;/dates&gt;&lt;isbn&gt;1354-1013&lt;/isbn&gt;&lt;urls&gt;&lt;/urls&gt;&lt;/record&gt;&lt;/Cite&gt;&lt;/EndNote&gt;</w:instrText>
      </w:r>
      <w:r w:rsidR="004B69DA" w:rsidRPr="00ED3AC7">
        <w:rPr>
          <w:highlight w:val="cyan"/>
          <w:rPrChange w:id="423" w:author="zenrunner" w:date="2018-10-09T17:18:00Z">
            <w:rPr/>
          </w:rPrChange>
        </w:rPr>
        <w:fldChar w:fldCharType="separate"/>
      </w:r>
      <w:r w:rsidR="004B69DA" w:rsidRPr="00ED3AC7">
        <w:rPr>
          <w:noProof/>
          <w:highlight w:val="cyan"/>
          <w:rPrChange w:id="424" w:author="zenrunner" w:date="2018-10-09T17:18:00Z">
            <w:rPr>
              <w:noProof/>
            </w:rPr>
          </w:rPrChange>
        </w:rPr>
        <w:t>(</w:t>
      </w:r>
      <w:r w:rsidR="007802D4" w:rsidRPr="00ED3AC7">
        <w:rPr>
          <w:highlight w:val="cyan"/>
          <w:rPrChange w:id="425" w:author="zenrunner" w:date="2018-10-09T17:18:00Z">
            <w:rPr/>
          </w:rPrChange>
        </w:rPr>
        <w:fldChar w:fldCharType="begin"/>
      </w:r>
      <w:r w:rsidR="007802D4" w:rsidRPr="00ED3AC7">
        <w:rPr>
          <w:highlight w:val="cyan"/>
          <w:rPrChange w:id="426" w:author="zenrunner" w:date="2018-10-09T17:18:00Z">
            <w:rPr/>
          </w:rPrChange>
        </w:rPr>
        <w:instrText xml:space="preserve"> HYPERLINK \l "_ENREF_40" \o "Iler, 2013 #270" </w:instrText>
      </w:r>
      <w:r w:rsidR="007802D4" w:rsidRPr="00ED3AC7">
        <w:rPr>
          <w:highlight w:val="cyan"/>
          <w:rPrChange w:id="427" w:author="zenrunner" w:date="2018-10-09T17:18:00Z">
            <w:rPr/>
          </w:rPrChange>
        </w:rPr>
        <w:fldChar w:fldCharType="separate"/>
      </w:r>
      <w:r w:rsidR="005D434B" w:rsidRPr="00ED3AC7">
        <w:rPr>
          <w:noProof/>
          <w:highlight w:val="cyan"/>
          <w:rPrChange w:id="428" w:author="zenrunner" w:date="2018-10-09T17:18:00Z">
            <w:rPr>
              <w:noProof/>
            </w:rPr>
          </w:rPrChange>
        </w:rPr>
        <w:t>Iler et al., 2013</w:t>
      </w:r>
      <w:r w:rsidR="007802D4" w:rsidRPr="00ED3AC7">
        <w:rPr>
          <w:noProof/>
          <w:highlight w:val="cyan"/>
          <w:rPrChange w:id="429" w:author="zenrunner" w:date="2018-10-09T17:18:00Z">
            <w:rPr>
              <w:noProof/>
            </w:rPr>
          </w:rPrChange>
        </w:rPr>
        <w:fldChar w:fldCharType="end"/>
      </w:r>
      <w:r w:rsidR="004B69DA" w:rsidRPr="00ED3AC7">
        <w:rPr>
          <w:noProof/>
          <w:highlight w:val="cyan"/>
          <w:rPrChange w:id="430" w:author="zenrunner" w:date="2018-10-09T17:18:00Z">
            <w:rPr>
              <w:noProof/>
            </w:rPr>
          </w:rPrChange>
        </w:rPr>
        <w:t xml:space="preserve">; </w:t>
      </w:r>
      <w:r w:rsidR="007802D4" w:rsidRPr="00ED3AC7">
        <w:rPr>
          <w:highlight w:val="cyan"/>
          <w:rPrChange w:id="431" w:author="zenrunner" w:date="2018-10-09T17:18:00Z">
            <w:rPr/>
          </w:rPrChange>
        </w:rPr>
        <w:fldChar w:fldCharType="begin"/>
      </w:r>
      <w:r w:rsidR="007802D4" w:rsidRPr="00ED3AC7">
        <w:rPr>
          <w:highlight w:val="cyan"/>
          <w:rPrChange w:id="432" w:author="zenrunner" w:date="2018-10-09T17:18:00Z">
            <w:rPr/>
          </w:rPrChange>
        </w:rPr>
        <w:instrText xml:space="preserve"> HYPERLINK \l "_ENREF_57" \o "Noma, 2008 #40" </w:instrText>
      </w:r>
      <w:r w:rsidR="007802D4" w:rsidRPr="00ED3AC7">
        <w:rPr>
          <w:highlight w:val="cyan"/>
          <w:rPrChange w:id="433" w:author="zenrunner" w:date="2018-10-09T17:18:00Z">
            <w:rPr/>
          </w:rPrChange>
        </w:rPr>
        <w:fldChar w:fldCharType="separate"/>
      </w:r>
      <w:r w:rsidR="005D434B" w:rsidRPr="00ED3AC7">
        <w:rPr>
          <w:noProof/>
          <w:highlight w:val="cyan"/>
          <w:rPrChange w:id="434" w:author="zenrunner" w:date="2018-10-09T17:18:00Z">
            <w:rPr>
              <w:noProof/>
            </w:rPr>
          </w:rPrChange>
        </w:rPr>
        <w:t>Noma and Brewer, 2008</w:t>
      </w:r>
      <w:r w:rsidR="007802D4" w:rsidRPr="00ED3AC7">
        <w:rPr>
          <w:noProof/>
          <w:highlight w:val="cyan"/>
          <w:rPrChange w:id="435" w:author="zenrunner" w:date="2018-10-09T17:18:00Z">
            <w:rPr>
              <w:noProof/>
            </w:rPr>
          </w:rPrChange>
        </w:rPr>
        <w:fldChar w:fldCharType="end"/>
      </w:r>
      <w:r w:rsidR="004B69DA" w:rsidRPr="00ED3AC7">
        <w:rPr>
          <w:noProof/>
          <w:highlight w:val="cyan"/>
          <w:rPrChange w:id="436" w:author="zenrunner" w:date="2018-10-09T17:18:00Z">
            <w:rPr>
              <w:noProof/>
            </w:rPr>
          </w:rPrChange>
        </w:rPr>
        <w:t>)</w:t>
      </w:r>
      <w:r w:rsidR="004B69DA" w:rsidRPr="00ED3AC7">
        <w:rPr>
          <w:highlight w:val="cyan"/>
          <w:rPrChange w:id="437" w:author="zenrunner" w:date="2018-10-09T17:18:00Z">
            <w:rPr/>
          </w:rPrChange>
        </w:rPr>
        <w:fldChar w:fldCharType="end"/>
      </w:r>
      <w:ins w:id="438" w:author="zenrunner" w:date="2018-10-09T17:18:00Z">
        <w:r w:rsidR="00ED3AC7" w:rsidRPr="00ED3AC7">
          <w:rPr>
            <w:highlight w:val="cyan"/>
            <w:rPrChange w:id="439" w:author="zenrunner" w:date="2018-10-09T17:18:00Z">
              <w:rPr/>
            </w:rPrChange>
          </w:rPr>
          <w:t>.</w:t>
        </w:r>
        <w:r w:rsidR="00ED3AC7">
          <w:t xml:space="preserve"> What is the point of this paragraph? What </w:t>
        </w:r>
      </w:ins>
      <w:ins w:id="440" w:author="zenrunner" w:date="2018-10-09T17:19:00Z">
        <w:r w:rsidR="00ED3AC7">
          <w:t>does it tie into?  Was assuming a second major implication was going to be discussed next – is that about mu</w:t>
        </w:r>
        <w:r w:rsidR="007802D4">
          <w:t xml:space="preserve">tualism or coevolution or about species specificity? </w:t>
        </w:r>
      </w:ins>
      <w:ins w:id="441" w:author="zenrunner" w:date="2018-10-09T17:20:00Z">
        <w:r w:rsidR="00AA0CF5">
          <w:t>Uncertain or is about about phenol matching?  Need to link to bigger ideas.</w:t>
        </w:r>
      </w:ins>
    </w:p>
    <w:p w14:paraId="5BEC47B7" w14:textId="60DE9BFB" w:rsidR="0054461F" w:rsidRDefault="001B0334" w:rsidP="00E1210E">
      <w:pPr>
        <w:spacing w:line="360" w:lineRule="auto"/>
      </w:pPr>
      <w:r w:rsidRPr="00794D05">
        <w:rPr>
          <w:highlight w:val="cyan"/>
          <w:rPrChange w:id="442" w:author="zenrunner" w:date="2018-10-09T17:20:00Z">
            <w:rPr/>
          </w:rPrChange>
        </w:rPr>
        <w:lastRenderedPageBreak/>
        <w:t>There was</w:t>
      </w:r>
      <w:r w:rsidR="0025216A" w:rsidRPr="00794D05">
        <w:rPr>
          <w:highlight w:val="cyan"/>
          <w:rPrChange w:id="443" w:author="zenrunner" w:date="2018-10-09T17:20:00Z">
            <w:rPr/>
          </w:rPrChange>
        </w:rPr>
        <w:t xml:space="preserve"> evidence of facilitation by conspecific and heterospecific annual bloom density for visitation concurrent </w:t>
      </w:r>
      <w:r w:rsidR="00D46C65" w:rsidRPr="00794D05">
        <w:rPr>
          <w:highlight w:val="cyan"/>
          <w:rPrChange w:id="444" w:author="zenrunner" w:date="2018-10-09T17:20:00Z">
            <w:rPr/>
          </w:rPrChange>
        </w:rPr>
        <w:t>with</w:t>
      </w:r>
      <w:r w:rsidR="0025216A" w:rsidRPr="00794D05">
        <w:rPr>
          <w:highlight w:val="cyan"/>
          <w:rPrChange w:id="445" w:author="zenrunner" w:date="2018-10-09T17:20:00Z">
            <w:rPr/>
          </w:rPrChange>
        </w:rPr>
        <w:t xml:space="preserve"> interference by shrubs</w:t>
      </w:r>
      <w:r w:rsidR="006A56B7" w:rsidRPr="00794D05">
        <w:rPr>
          <w:highlight w:val="cyan"/>
          <w:rPrChange w:id="446" w:author="zenrunner" w:date="2018-10-09T17:20:00Z">
            <w:rPr/>
          </w:rPrChange>
        </w:rPr>
        <w:t>.</w:t>
      </w:r>
      <w:r w:rsidR="0025216A" w:rsidRPr="00794D05">
        <w:rPr>
          <w:highlight w:val="cyan"/>
          <w:rPrChange w:id="447" w:author="zenrunner" w:date="2018-10-09T17:20:00Z">
            <w:rPr/>
          </w:rPrChange>
        </w:rPr>
        <w:t xml:space="preserve"> </w:t>
      </w:r>
      <w:r w:rsidR="009B4434" w:rsidRPr="00794D05">
        <w:rPr>
          <w:highlight w:val="cyan"/>
          <w:rPrChange w:id="448" w:author="zenrunner" w:date="2018-10-09T17:20:00Z">
            <w:rPr/>
          </w:rPrChange>
        </w:rPr>
        <w:t>Additional</w:t>
      </w:r>
      <w:r w:rsidR="006A56B7" w:rsidRPr="00794D05">
        <w:rPr>
          <w:highlight w:val="cyan"/>
          <w:rPrChange w:id="449" w:author="zenrunner" w:date="2018-10-09T17:20:00Z">
            <w:rPr/>
          </w:rPrChange>
        </w:rPr>
        <w:t xml:space="preserve"> </w:t>
      </w:r>
      <w:r w:rsidR="00E224CA" w:rsidRPr="00794D05">
        <w:rPr>
          <w:highlight w:val="cyan"/>
          <w:rPrChange w:id="450" w:author="zenrunner" w:date="2018-10-09T17:20:00Z">
            <w:rPr/>
          </w:rPrChange>
        </w:rPr>
        <w:t>foundation</w:t>
      </w:r>
      <w:r w:rsidR="00110872" w:rsidRPr="00794D05">
        <w:rPr>
          <w:highlight w:val="cyan"/>
          <w:rPrChange w:id="451" w:author="zenrunner" w:date="2018-10-09T17:20:00Z">
            <w:rPr/>
          </w:rPrChange>
        </w:rPr>
        <w:t xml:space="preserve"> species including </w:t>
      </w:r>
      <w:r w:rsidRPr="00794D05">
        <w:rPr>
          <w:i/>
          <w:highlight w:val="cyan"/>
          <w:rPrChange w:id="452" w:author="zenrunner" w:date="2018-10-09T17:20:00Z">
            <w:rPr>
              <w:i/>
            </w:rPr>
          </w:rPrChange>
        </w:rPr>
        <w:t>Acamptopappus sphaerocephalus</w:t>
      </w:r>
      <w:r w:rsidRPr="00794D05">
        <w:rPr>
          <w:highlight w:val="cyan"/>
          <w:rPrChange w:id="453" w:author="zenrunner" w:date="2018-10-09T17:20:00Z">
            <w:rPr/>
          </w:rPrChange>
        </w:rPr>
        <w:t xml:space="preserve">, </w:t>
      </w:r>
      <w:r w:rsidRPr="00794D05">
        <w:rPr>
          <w:i/>
          <w:highlight w:val="cyan"/>
          <w:rPrChange w:id="454" w:author="zenrunner" w:date="2018-10-09T17:20:00Z">
            <w:rPr>
              <w:i/>
            </w:rPr>
          </w:rPrChange>
        </w:rPr>
        <w:t>Opuntia sp</w:t>
      </w:r>
      <w:r w:rsidRPr="00794D05">
        <w:rPr>
          <w:highlight w:val="cyan"/>
          <w:rPrChange w:id="455" w:author="zenrunner" w:date="2018-10-09T17:20:00Z">
            <w:rPr/>
          </w:rPrChange>
        </w:rPr>
        <w:t>.</w:t>
      </w:r>
      <w:r w:rsidR="00110872" w:rsidRPr="00794D05">
        <w:rPr>
          <w:highlight w:val="cyan"/>
          <w:rPrChange w:id="456" w:author="zenrunner" w:date="2018-10-09T17:20:00Z">
            <w:rPr/>
          </w:rPrChange>
        </w:rPr>
        <w:t xml:space="preserve"> and </w:t>
      </w:r>
      <w:r w:rsidR="00110872" w:rsidRPr="00794D05">
        <w:rPr>
          <w:i/>
          <w:highlight w:val="cyan"/>
          <w:rPrChange w:id="457" w:author="zenrunner" w:date="2018-10-09T17:20:00Z">
            <w:rPr>
              <w:i/>
            </w:rPr>
          </w:rPrChange>
        </w:rPr>
        <w:t>Ericameria cooperi</w:t>
      </w:r>
      <w:r w:rsidR="00110872" w:rsidRPr="00794D05">
        <w:rPr>
          <w:highlight w:val="cyan"/>
          <w:rPrChange w:id="458" w:author="zenrunner" w:date="2018-10-09T17:20:00Z">
            <w:rPr/>
          </w:rPrChange>
        </w:rPr>
        <w:t xml:space="preserve"> entered</w:t>
      </w:r>
      <w:r w:rsidR="006A56B7" w:rsidRPr="00794D05">
        <w:rPr>
          <w:highlight w:val="cyan"/>
          <w:rPrChange w:id="459" w:author="zenrunner" w:date="2018-10-09T17:20:00Z">
            <w:rPr/>
          </w:rPrChange>
        </w:rPr>
        <w:t xml:space="preserve"> into</w:t>
      </w:r>
      <w:r w:rsidR="0025216A" w:rsidRPr="00794D05">
        <w:rPr>
          <w:highlight w:val="cyan"/>
          <w:rPrChange w:id="460" w:author="zenrunner" w:date="2018-10-09T17:20:00Z">
            <w:rPr/>
          </w:rPrChange>
        </w:rPr>
        <w:t xml:space="preserve"> bloom alongside </w:t>
      </w:r>
      <w:r w:rsidR="0025216A" w:rsidRPr="00794D05">
        <w:rPr>
          <w:i/>
          <w:highlight w:val="cyan"/>
          <w:rPrChange w:id="461" w:author="zenrunner" w:date="2018-10-09T17:20:00Z">
            <w:rPr>
              <w:i/>
            </w:rPr>
          </w:rPrChange>
        </w:rPr>
        <w:t>L. tridentata</w:t>
      </w:r>
      <w:r w:rsidR="0025216A" w:rsidRPr="00794D05">
        <w:rPr>
          <w:highlight w:val="cyan"/>
          <w:rPrChange w:id="462" w:author="zenrunner" w:date="2018-10-09T17:20:00Z">
            <w:rPr/>
          </w:rPrChange>
        </w:rPr>
        <w:t xml:space="preserve"> while annual </w:t>
      </w:r>
      <w:r w:rsidR="00D46C65" w:rsidRPr="00794D05">
        <w:rPr>
          <w:highlight w:val="cyan"/>
          <w:rPrChange w:id="463" w:author="zenrunner" w:date="2018-10-09T17:20:00Z">
            <w:rPr/>
          </w:rPrChange>
        </w:rPr>
        <w:t xml:space="preserve">floral </w:t>
      </w:r>
      <w:r w:rsidR="0025216A" w:rsidRPr="00794D05">
        <w:rPr>
          <w:highlight w:val="cyan"/>
          <w:rPrChange w:id="464" w:author="zenrunner" w:date="2018-10-09T17:20:00Z">
            <w:rPr/>
          </w:rPrChange>
        </w:rPr>
        <w:t>density decreased</w:t>
      </w:r>
      <w:r w:rsidR="006A56B7" w:rsidRPr="00794D05">
        <w:rPr>
          <w:highlight w:val="cyan"/>
          <w:rPrChange w:id="465" w:author="zenrunner" w:date="2018-10-09T17:20:00Z">
            <w:rPr/>
          </w:rPrChange>
        </w:rPr>
        <w:t>,</w:t>
      </w:r>
      <w:r w:rsidR="0025216A" w:rsidRPr="00794D05">
        <w:rPr>
          <w:highlight w:val="cyan"/>
          <w:rPrChange w:id="466" w:author="zenrunner" w:date="2018-10-09T17:20:00Z">
            <w:rPr/>
          </w:rPrChange>
        </w:rPr>
        <w:t xml:space="preserve"> signifying a</w:t>
      </w:r>
      <w:r w:rsidR="003B1D4B" w:rsidRPr="00794D05">
        <w:rPr>
          <w:highlight w:val="cyan"/>
          <w:rPrChange w:id="467" w:author="zenrunner" w:date="2018-10-09T17:20:00Z">
            <w:rPr/>
          </w:rPrChange>
        </w:rPr>
        <w:t xml:space="preserve"> seasonal</w:t>
      </w:r>
      <w:r w:rsidR="0025216A" w:rsidRPr="00794D05">
        <w:rPr>
          <w:highlight w:val="cyan"/>
          <w:rPrChange w:id="468" w:author="zenrunner" w:date="2018-10-09T17:20:00Z">
            <w:rPr/>
          </w:rPrChange>
        </w:rPr>
        <w:t xml:space="preserve"> shift from annual </w:t>
      </w:r>
      <w:r w:rsidR="006A56B7" w:rsidRPr="00794D05">
        <w:rPr>
          <w:highlight w:val="cyan"/>
          <w:rPrChange w:id="469" w:author="zenrunner" w:date="2018-10-09T17:20:00Z">
            <w:rPr/>
          </w:rPrChange>
        </w:rPr>
        <w:t>floral</w:t>
      </w:r>
      <w:r w:rsidR="0025216A" w:rsidRPr="00794D05">
        <w:rPr>
          <w:highlight w:val="cyan"/>
          <w:rPrChange w:id="470" w:author="zenrunner" w:date="2018-10-09T17:20:00Z">
            <w:rPr/>
          </w:rPrChange>
        </w:rPr>
        <w:t xml:space="preserve"> dominance to shrub </w:t>
      </w:r>
      <w:r w:rsidR="003B1D4B" w:rsidRPr="00794D05">
        <w:rPr>
          <w:highlight w:val="cyan"/>
          <w:rPrChange w:id="471" w:author="zenrunner" w:date="2018-10-09T17:20:00Z">
            <w:rPr/>
          </w:rPrChange>
        </w:rPr>
        <w:t xml:space="preserve">floral </w:t>
      </w:r>
      <w:r w:rsidR="0025216A" w:rsidRPr="00794D05">
        <w:rPr>
          <w:highlight w:val="cyan"/>
          <w:rPrChange w:id="472" w:author="zenrunner" w:date="2018-10-09T17:20:00Z">
            <w:rPr/>
          </w:rPrChange>
        </w:rPr>
        <w:t>dominance. Phenological separation between annuals and shrubs</w:t>
      </w:r>
      <w:r w:rsidR="006A56B7" w:rsidRPr="00794D05">
        <w:rPr>
          <w:highlight w:val="cyan"/>
          <w:rPrChange w:id="473" w:author="zenrunner" w:date="2018-10-09T17:20:00Z">
            <w:rPr/>
          </w:rPrChange>
        </w:rPr>
        <w:t xml:space="preserve"> is frequently observed</w:t>
      </w:r>
      <w:r w:rsidR="0025216A" w:rsidRPr="00794D05">
        <w:rPr>
          <w:highlight w:val="cyan"/>
          <w:rPrChange w:id="474" w:author="zenrunner" w:date="2018-10-09T17:20:00Z">
            <w:rPr/>
          </w:rPrChange>
        </w:rPr>
        <w:t xml:space="preserve"> in South Western desert ecosystems </w:t>
      </w:r>
      <w:r w:rsidR="004B69DA" w:rsidRPr="00794D05">
        <w:rPr>
          <w:highlight w:val="cyan"/>
          <w:rPrChange w:id="475" w:author="zenrunner" w:date="2018-10-09T17:20:00Z">
            <w:rPr/>
          </w:rPrChange>
        </w:rPr>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rsidRPr="00794D05">
        <w:rPr>
          <w:highlight w:val="cyan"/>
          <w:rPrChange w:id="476" w:author="zenrunner" w:date="2018-10-09T17:20:00Z">
            <w:rPr/>
          </w:rPrChange>
        </w:rPr>
        <w:instrText xml:space="preserve"> ADDIN EN.CITE </w:instrText>
      </w:r>
      <w:r w:rsidR="004B69DA" w:rsidRPr="00794D05">
        <w:rPr>
          <w:highlight w:val="cyan"/>
          <w:rPrChange w:id="477" w:author="zenrunner" w:date="2018-10-09T17:20:00Z">
            <w:rPr/>
          </w:rPrChange>
        </w:rPr>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rsidRPr="00794D05">
        <w:rPr>
          <w:highlight w:val="cyan"/>
          <w:rPrChange w:id="478" w:author="zenrunner" w:date="2018-10-09T17:20:00Z">
            <w:rPr/>
          </w:rPrChange>
        </w:rPr>
        <w:instrText xml:space="preserve"> ADDIN EN.CITE.DATA </w:instrText>
      </w:r>
      <w:r w:rsidR="004B69DA" w:rsidRPr="00794D05">
        <w:rPr>
          <w:highlight w:val="cyan"/>
          <w:rPrChange w:id="479" w:author="zenrunner" w:date="2018-10-09T17:20:00Z">
            <w:rPr/>
          </w:rPrChange>
        </w:rPr>
      </w:r>
      <w:r w:rsidR="004B69DA" w:rsidRPr="00794D05">
        <w:rPr>
          <w:highlight w:val="cyan"/>
          <w:rPrChange w:id="480" w:author="zenrunner" w:date="2018-10-09T17:20:00Z">
            <w:rPr/>
          </w:rPrChange>
        </w:rPr>
        <w:fldChar w:fldCharType="end"/>
      </w:r>
      <w:r w:rsidR="004B69DA" w:rsidRPr="00794D05">
        <w:rPr>
          <w:highlight w:val="cyan"/>
          <w:rPrChange w:id="481" w:author="zenrunner" w:date="2018-10-09T17:20:00Z">
            <w:rPr/>
          </w:rPrChange>
        </w:rPr>
      </w:r>
      <w:r w:rsidR="004B69DA" w:rsidRPr="00794D05">
        <w:rPr>
          <w:highlight w:val="cyan"/>
          <w:rPrChange w:id="482" w:author="zenrunner" w:date="2018-10-09T17:20:00Z">
            <w:rPr/>
          </w:rPrChange>
        </w:rPr>
        <w:fldChar w:fldCharType="separate"/>
      </w:r>
      <w:r w:rsidR="004B69DA" w:rsidRPr="00794D05">
        <w:rPr>
          <w:noProof/>
          <w:highlight w:val="cyan"/>
          <w:rPrChange w:id="483" w:author="zenrunner" w:date="2018-10-09T17:20:00Z">
            <w:rPr>
              <w:noProof/>
            </w:rPr>
          </w:rPrChange>
        </w:rPr>
        <w:t>(</w:t>
      </w:r>
      <w:r w:rsidR="007802D4" w:rsidRPr="00794D05">
        <w:rPr>
          <w:highlight w:val="cyan"/>
          <w:rPrChange w:id="484" w:author="zenrunner" w:date="2018-10-09T17:20:00Z">
            <w:rPr/>
          </w:rPrChange>
        </w:rPr>
        <w:fldChar w:fldCharType="begin"/>
      </w:r>
      <w:r w:rsidR="007802D4" w:rsidRPr="00794D05">
        <w:rPr>
          <w:highlight w:val="cyan"/>
          <w:rPrChange w:id="485" w:author="zenrunner" w:date="2018-10-09T17:20:00Z">
            <w:rPr/>
          </w:rPrChange>
        </w:rPr>
        <w:instrText xml:space="preserve"> HYPERLINK \l "_ENREF_13" \o "Cable, 1969 #303" </w:instrText>
      </w:r>
      <w:r w:rsidR="007802D4" w:rsidRPr="00794D05">
        <w:rPr>
          <w:highlight w:val="cyan"/>
          <w:rPrChange w:id="486" w:author="zenrunner" w:date="2018-10-09T17:20:00Z">
            <w:rPr/>
          </w:rPrChange>
        </w:rPr>
        <w:fldChar w:fldCharType="separate"/>
      </w:r>
      <w:r w:rsidR="005D434B" w:rsidRPr="00794D05">
        <w:rPr>
          <w:noProof/>
          <w:highlight w:val="cyan"/>
          <w:rPrChange w:id="487" w:author="zenrunner" w:date="2018-10-09T17:20:00Z">
            <w:rPr>
              <w:noProof/>
            </w:rPr>
          </w:rPrChange>
        </w:rPr>
        <w:t>Cable, 1969</w:t>
      </w:r>
      <w:r w:rsidR="007802D4" w:rsidRPr="00794D05">
        <w:rPr>
          <w:noProof/>
          <w:highlight w:val="cyan"/>
          <w:rPrChange w:id="488" w:author="zenrunner" w:date="2018-10-09T17:20:00Z">
            <w:rPr>
              <w:noProof/>
            </w:rPr>
          </w:rPrChange>
        </w:rPr>
        <w:fldChar w:fldCharType="end"/>
      </w:r>
      <w:r w:rsidR="004B69DA" w:rsidRPr="00794D05">
        <w:rPr>
          <w:noProof/>
          <w:highlight w:val="cyan"/>
          <w:rPrChange w:id="489" w:author="zenrunner" w:date="2018-10-09T17:20:00Z">
            <w:rPr>
              <w:noProof/>
            </w:rPr>
          </w:rPrChange>
        </w:rPr>
        <w:t xml:space="preserve">; </w:t>
      </w:r>
      <w:r w:rsidR="007802D4" w:rsidRPr="00794D05">
        <w:rPr>
          <w:highlight w:val="cyan"/>
          <w:rPrChange w:id="490" w:author="zenrunner" w:date="2018-10-09T17:20:00Z">
            <w:rPr/>
          </w:rPrChange>
        </w:rPr>
        <w:fldChar w:fldCharType="begin"/>
      </w:r>
      <w:r w:rsidR="007802D4" w:rsidRPr="00794D05">
        <w:rPr>
          <w:highlight w:val="cyan"/>
          <w:rPrChange w:id="491" w:author="zenrunner" w:date="2018-10-09T17:20:00Z">
            <w:rPr/>
          </w:rPrChange>
        </w:rPr>
        <w:instrText xml:space="preserve"> HYPERLINK \l "_ENREF_35" \o "Halvorson, 1975 #302" </w:instrText>
      </w:r>
      <w:r w:rsidR="007802D4" w:rsidRPr="00794D05">
        <w:rPr>
          <w:highlight w:val="cyan"/>
          <w:rPrChange w:id="492" w:author="zenrunner" w:date="2018-10-09T17:20:00Z">
            <w:rPr/>
          </w:rPrChange>
        </w:rPr>
        <w:fldChar w:fldCharType="separate"/>
      </w:r>
      <w:r w:rsidR="005D434B" w:rsidRPr="00794D05">
        <w:rPr>
          <w:noProof/>
          <w:highlight w:val="cyan"/>
          <w:rPrChange w:id="493" w:author="zenrunner" w:date="2018-10-09T17:20:00Z">
            <w:rPr>
              <w:noProof/>
            </w:rPr>
          </w:rPrChange>
        </w:rPr>
        <w:t>Halvorson and Patten, 1975</w:t>
      </w:r>
      <w:r w:rsidR="007802D4" w:rsidRPr="00794D05">
        <w:rPr>
          <w:noProof/>
          <w:highlight w:val="cyan"/>
          <w:rPrChange w:id="494" w:author="zenrunner" w:date="2018-10-09T17:20:00Z">
            <w:rPr>
              <w:noProof/>
            </w:rPr>
          </w:rPrChange>
        </w:rPr>
        <w:fldChar w:fldCharType="end"/>
      </w:r>
      <w:r w:rsidR="004B69DA" w:rsidRPr="00794D05">
        <w:rPr>
          <w:noProof/>
          <w:highlight w:val="cyan"/>
          <w:rPrChange w:id="495" w:author="zenrunner" w:date="2018-10-09T17:20:00Z">
            <w:rPr>
              <w:noProof/>
            </w:rPr>
          </w:rPrChange>
        </w:rPr>
        <w:t xml:space="preserve">; </w:t>
      </w:r>
      <w:r w:rsidR="007802D4" w:rsidRPr="00794D05">
        <w:rPr>
          <w:highlight w:val="cyan"/>
          <w:rPrChange w:id="496" w:author="zenrunner" w:date="2018-10-09T17:20:00Z">
            <w:rPr/>
          </w:rPrChange>
        </w:rPr>
        <w:fldChar w:fldCharType="begin"/>
      </w:r>
      <w:r w:rsidR="007802D4" w:rsidRPr="00794D05">
        <w:rPr>
          <w:highlight w:val="cyan"/>
          <w:rPrChange w:id="497" w:author="zenrunner" w:date="2018-10-09T17:20:00Z">
            <w:rPr/>
          </w:rPrChange>
        </w:rPr>
        <w:instrText xml:space="preserve"> HYPERLINK \l "_ENREF_42" \o "Jennings, 2001 #5" </w:instrText>
      </w:r>
      <w:r w:rsidR="007802D4" w:rsidRPr="00794D05">
        <w:rPr>
          <w:highlight w:val="cyan"/>
          <w:rPrChange w:id="498" w:author="zenrunner" w:date="2018-10-09T17:20:00Z">
            <w:rPr/>
          </w:rPrChange>
        </w:rPr>
        <w:fldChar w:fldCharType="separate"/>
      </w:r>
      <w:r w:rsidR="005D434B" w:rsidRPr="00794D05">
        <w:rPr>
          <w:noProof/>
          <w:highlight w:val="cyan"/>
          <w:rPrChange w:id="499" w:author="zenrunner" w:date="2018-10-09T17:20:00Z">
            <w:rPr>
              <w:noProof/>
            </w:rPr>
          </w:rPrChange>
        </w:rPr>
        <w:t>Jennings, 2001</w:t>
      </w:r>
      <w:r w:rsidR="007802D4" w:rsidRPr="00794D05">
        <w:rPr>
          <w:noProof/>
          <w:highlight w:val="cyan"/>
          <w:rPrChange w:id="500" w:author="zenrunner" w:date="2018-10-09T17:20:00Z">
            <w:rPr>
              <w:noProof/>
            </w:rPr>
          </w:rPrChange>
        </w:rPr>
        <w:fldChar w:fldCharType="end"/>
      </w:r>
      <w:r w:rsidR="004B69DA" w:rsidRPr="00794D05">
        <w:rPr>
          <w:noProof/>
          <w:highlight w:val="cyan"/>
          <w:rPrChange w:id="501" w:author="zenrunner" w:date="2018-10-09T17:20:00Z">
            <w:rPr>
              <w:noProof/>
            </w:rPr>
          </w:rPrChange>
        </w:rPr>
        <w:t>)</w:t>
      </w:r>
      <w:r w:rsidR="004B69DA" w:rsidRPr="00794D05">
        <w:rPr>
          <w:highlight w:val="cyan"/>
          <w:rPrChange w:id="502" w:author="zenrunner" w:date="2018-10-09T17:20:00Z">
            <w:rPr/>
          </w:rPrChange>
        </w:rPr>
        <w:fldChar w:fldCharType="end"/>
      </w:r>
      <w:r w:rsidR="004B69DA" w:rsidRPr="00794D05">
        <w:rPr>
          <w:highlight w:val="cyan"/>
          <w:rPrChange w:id="503" w:author="zenrunner" w:date="2018-10-09T17:20:00Z">
            <w:rPr/>
          </w:rPrChange>
        </w:rPr>
        <w:t xml:space="preserve">. </w:t>
      </w:r>
      <w:r w:rsidR="00651981" w:rsidRPr="00794D05">
        <w:rPr>
          <w:highlight w:val="cyan"/>
          <w:rPrChange w:id="504" w:author="zenrunner" w:date="2018-10-09T17:20:00Z">
            <w:rPr/>
          </w:rPrChange>
        </w:rPr>
        <w:t xml:space="preserve">Exploitation competition of early-blooming spring annuals by later-blooming cornucopia plants offering copious resources </w:t>
      </w:r>
      <w:r w:rsidR="00B053C4" w:rsidRPr="00794D05">
        <w:rPr>
          <w:highlight w:val="cyan"/>
          <w:rPrChange w:id="505" w:author="zenrunner" w:date="2018-10-09T17:20:00Z">
            <w:rPr/>
          </w:rPrChange>
        </w:rPr>
        <w:t>contributes to</w:t>
      </w:r>
      <w:r w:rsidR="00651981" w:rsidRPr="00794D05">
        <w:rPr>
          <w:highlight w:val="cyan"/>
          <w:rPrChange w:id="506" w:author="zenrunner" w:date="2018-10-09T17:20:00Z">
            <w:rPr/>
          </w:rPrChange>
        </w:rPr>
        <w:t xml:space="preserve"> phenological divergence in the alpine (Mosquin, 1971). Conspecific</w:t>
      </w:r>
      <w:r w:rsidR="00E1210E" w:rsidRPr="00794D05">
        <w:rPr>
          <w:highlight w:val="cyan"/>
          <w:rPrChange w:id="507" w:author="zenrunner" w:date="2018-10-09T17:20:00Z">
            <w:rPr/>
          </w:rPrChange>
        </w:rPr>
        <w:t xml:space="preserve"> pollen deposition</w:t>
      </w:r>
      <w:r w:rsidR="006931ED" w:rsidRPr="00794D05">
        <w:rPr>
          <w:highlight w:val="cyan"/>
          <w:rPrChange w:id="508" w:author="zenrunner" w:date="2018-10-09T17:20:00Z">
            <w:rPr/>
          </w:rPrChange>
        </w:rPr>
        <w:t xml:space="preserve"> </w:t>
      </w:r>
      <w:r w:rsidR="00651981" w:rsidRPr="00794D05">
        <w:rPr>
          <w:highlight w:val="cyan"/>
          <w:rPrChange w:id="509" w:author="zenrunner" w:date="2018-10-09T17:20:00Z">
            <w:rPr/>
          </w:rPrChange>
        </w:rPr>
        <w:t>did not differ between microsites suggesting that</w:t>
      </w:r>
      <w:r w:rsidR="006931ED" w:rsidRPr="00794D05">
        <w:rPr>
          <w:highlight w:val="cyan"/>
          <w:rPrChange w:id="510" w:author="zenrunner" w:date="2018-10-09T17:20:00Z">
            <w:rPr/>
          </w:rPrChange>
        </w:rPr>
        <w:t xml:space="preserve"> </w:t>
      </w:r>
      <w:r w:rsidR="00FE11B4" w:rsidRPr="00794D05">
        <w:rPr>
          <w:highlight w:val="cyan"/>
          <w:rPrChange w:id="511" w:author="zenrunner" w:date="2018-10-09T17:20:00Z">
            <w:rPr/>
          </w:rPrChange>
        </w:rPr>
        <w:t xml:space="preserve">shrub </w:t>
      </w:r>
      <w:r w:rsidR="006931ED" w:rsidRPr="00794D05">
        <w:rPr>
          <w:highlight w:val="cyan"/>
          <w:rPrChange w:id="512" w:author="zenrunner" w:date="2018-10-09T17:20:00Z">
            <w:rPr/>
          </w:rPrChange>
        </w:rPr>
        <w:t xml:space="preserve">interference </w:t>
      </w:r>
      <w:r w:rsidR="00E1210E" w:rsidRPr="00794D05">
        <w:rPr>
          <w:highlight w:val="cyan"/>
          <w:rPrChange w:id="513" w:author="zenrunner" w:date="2018-10-09T17:20:00Z">
            <w:rPr/>
          </w:rPrChange>
        </w:rPr>
        <w:t xml:space="preserve">alone </w:t>
      </w:r>
      <w:r w:rsidR="006931ED" w:rsidRPr="00794D05">
        <w:rPr>
          <w:highlight w:val="cyan"/>
          <w:rPrChange w:id="514" w:author="zenrunner" w:date="2018-10-09T17:20:00Z">
            <w:rPr/>
          </w:rPrChange>
        </w:rPr>
        <w:t xml:space="preserve">may not </w:t>
      </w:r>
      <w:r w:rsidR="00651981" w:rsidRPr="00794D05">
        <w:rPr>
          <w:highlight w:val="cyan"/>
          <w:rPrChange w:id="515" w:author="zenrunner" w:date="2018-10-09T17:20:00Z">
            <w:rPr/>
          </w:rPrChange>
        </w:rPr>
        <w:t>decrease</w:t>
      </w:r>
      <w:r w:rsidR="006931ED" w:rsidRPr="00794D05">
        <w:rPr>
          <w:highlight w:val="cyan"/>
          <w:rPrChange w:id="516" w:author="zenrunner" w:date="2018-10-09T17:20:00Z">
            <w:rPr/>
          </w:rPrChange>
        </w:rPr>
        <w:t xml:space="preserve"> plant fitness</w:t>
      </w:r>
      <w:r w:rsidR="00651981" w:rsidRPr="00794D05">
        <w:rPr>
          <w:highlight w:val="cyan"/>
          <w:rPrChange w:id="517" w:author="zenrunner" w:date="2018-10-09T17:20:00Z">
            <w:rPr/>
          </w:rPrChange>
        </w:rPr>
        <w:t>.</w:t>
      </w:r>
      <w:r w:rsidR="0075474A" w:rsidRPr="00794D05">
        <w:rPr>
          <w:highlight w:val="cyan"/>
          <w:rPrChange w:id="518" w:author="zenrunner" w:date="2018-10-09T17:20:00Z">
            <w:rPr/>
          </w:rPrChange>
        </w:rPr>
        <w:t xml:space="preserve"> </w:t>
      </w:r>
      <w:r w:rsidR="008C3FE8" w:rsidRPr="00794D05">
        <w:rPr>
          <w:highlight w:val="cyan"/>
          <w:rPrChange w:id="519" w:author="zenrunner" w:date="2018-10-09T17:20:00Z">
            <w:rPr/>
          </w:rPrChange>
        </w:rPr>
        <w:t>Thus</w:t>
      </w:r>
      <w:r w:rsidR="00651981" w:rsidRPr="00794D05">
        <w:rPr>
          <w:highlight w:val="cyan"/>
          <w:rPrChange w:id="520" w:author="zenrunner" w:date="2018-10-09T17:20:00Z">
            <w:rPr/>
          </w:rPrChange>
        </w:rPr>
        <w:t xml:space="preserve"> the timing of</w:t>
      </w:r>
      <w:r w:rsidR="0054461F" w:rsidRPr="00794D05">
        <w:rPr>
          <w:highlight w:val="cyan"/>
          <w:rPrChange w:id="521" w:author="zenrunner" w:date="2018-10-09T17:20:00Z">
            <w:rPr/>
          </w:rPrChange>
        </w:rPr>
        <w:t xml:space="preserve"> </w:t>
      </w:r>
      <w:r w:rsidR="008C3FE8" w:rsidRPr="00794D05">
        <w:rPr>
          <w:highlight w:val="cyan"/>
          <w:rPrChange w:id="522" w:author="zenrunner" w:date="2018-10-09T17:20:00Z">
            <w:rPr/>
          </w:rPrChange>
        </w:rPr>
        <w:t xml:space="preserve">blooming </w:t>
      </w:r>
      <w:r w:rsidR="00651981" w:rsidRPr="00794D05">
        <w:rPr>
          <w:highlight w:val="cyan"/>
          <w:rPrChange w:id="523" w:author="zenrunner" w:date="2018-10-09T17:20:00Z">
            <w:rPr/>
          </w:rPrChange>
        </w:rPr>
        <w:t>is critically</w:t>
      </w:r>
      <w:r w:rsidR="008C3FE8" w:rsidRPr="00794D05">
        <w:rPr>
          <w:highlight w:val="cyan"/>
          <w:rPrChange w:id="524" w:author="zenrunner" w:date="2018-10-09T17:20:00Z">
            <w:rPr/>
          </w:rPrChange>
        </w:rPr>
        <w:t xml:space="preserve"> important </w:t>
      </w:r>
      <w:r w:rsidR="0054461F" w:rsidRPr="00794D05">
        <w:rPr>
          <w:highlight w:val="cyan"/>
          <w:rPrChange w:id="525" w:author="zenrunner" w:date="2018-10-09T17:20:00Z">
            <w:rPr/>
          </w:rPrChange>
        </w:rPr>
        <w:t>for</w:t>
      </w:r>
      <w:r w:rsidR="00651981" w:rsidRPr="00794D05">
        <w:rPr>
          <w:highlight w:val="cyan"/>
          <w:rPrChange w:id="526" w:author="zenrunner" w:date="2018-10-09T17:20:00Z">
            <w:rPr/>
          </w:rPrChange>
        </w:rPr>
        <w:t xml:space="preserve"> competition avoidance, but </w:t>
      </w:r>
      <w:r w:rsidR="0054461F" w:rsidRPr="00794D05">
        <w:rPr>
          <w:highlight w:val="cyan"/>
          <w:rPrChange w:id="527" w:author="zenrunner" w:date="2018-10-09T17:20:00Z">
            <w:rPr/>
          </w:rPrChange>
        </w:rPr>
        <w:t>also to benefit from co-blooming with conspecifics and facilitating heterospecifics.</w:t>
      </w:r>
      <w:ins w:id="528" w:author="zenrunner" w:date="2018-10-09T17:20:00Z">
        <w:r w:rsidR="00794D05">
          <w:t xml:space="preserve"> Same – you are basically restating results – need implications and big picture </w:t>
        </w:r>
      </w:ins>
      <w:ins w:id="529" w:author="zenrunner" w:date="2018-10-09T17:21:00Z">
        <w:r w:rsidR="00794D05">
          <w:t>–</w:t>
        </w:r>
      </w:ins>
      <w:ins w:id="530" w:author="zenrunner" w:date="2018-10-09T17:20:00Z">
        <w:r w:rsidR="00794D05">
          <w:t xml:space="preserve"> </w:t>
        </w:r>
      </w:ins>
      <w:ins w:id="531" w:author="zenrunner" w:date="2018-10-09T17:21:00Z">
        <w:r w:rsidR="00794D05">
          <w:t>I think the implication that you are proposing here is that you cannot ignore phenology in the benefactor or its associated species in a facilitation system?  If so, state in topic sentence then use evidence to develop this idea.  All of what you are writing in last two paras is of course great but reader is left hanging.</w:t>
        </w:r>
      </w:ins>
    </w:p>
    <w:p w14:paraId="4CE4C348" w14:textId="37B61464" w:rsidR="009A7831" w:rsidRDefault="00BD32C1" w:rsidP="009A7831">
      <w:pPr>
        <w:spacing w:line="360" w:lineRule="auto"/>
        <w:rPr>
          <w:ins w:id="532" w:author="zenrunner" w:date="2018-10-09T17:23:00Z"/>
        </w:rPr>
      </w:pPr>
      <w:ins w:id="533" w:author="zenrunner" w:date="2018-10-09T17:22:00Z">
        <w:r>
          <w:t>Same – topic sentence – I think this entire paragraph needs to merge with above…</w:t>
        </w:r>
      </w:ins>
      <w:r w:rsidR="00B40CD7">
        <w:t xml:space="preserve">The intensity of facilitation and competition depended on both the </w:t>
      </w:r>
      <w:r w:rsidR="00114A8A">
        <w:t xml:space="preserve">phenological stage of </w:t>
      </w:r>
      <w:r w:rsidR="00114A8A" w:rsidRPr="0045008C">
        <w:rPr>
          <w:i/>
        </w:rPr>
        <w:t>L. tridentata</w:t>
      </w:r>
      <w:r w:rsidR="00243138">
        <w:t xml:space="preserve"> and the mechanism tested</w:t>
      </w:r>
      <w:r w:rsidR="00B40CD7">
        <w:t xml:space="preserve">. </w:t>
      </w:r>
      <w:r w:rsidR="00114A8A">
        <w:t>Generally,</w:t>
      </w:r>
      <w:r w:rsidR="00B40CD7">
        <w:t xml:space="preserve"> </w:t>
      </w:r>
      <w:r w:rsidR="008C661B">
        <w:t>the relative effect of blooming i.e. the temporal shift</w:t>
      </w:r>
      <w:r w:rsidR="00B40CD7">
        <w:t xml:space="preserve"> was greater than the effect of spatial association. In the Mojave Desert, substantial within season changes to the intensity of facilitation and competition between shrubs and annuals </w:t>
      </w:r>
      <w:r w:rsidR="008C661B">
        <w:t>can occur</w:t>
      </w:r>
      <w:r w:rsidR="00B40CD7">
        <w:t xml:space="preserve"> </w:t>
      </w:r>
      <w:r w:rsidR="004B69DA">
        <w:fldChar w:fldCharType="begin"/>
      </w:r>
      <w:r w:rsidR="004B69DA">
        <w:instrText xml:space="preserve"> ADDIN EN.CITE &lt;EndNote&gt;&lt;Cite&gt;&lt;Author&gt;Holzapfel&lt;/Author&gt;&lt;Year&gt;1999&lt;/Year&gt;&lt;RecNum&gt;18&lt;/RecNum&gt;&lt;DisplayText&gt;(Holzapfel and Mahall, 1999)&lt;/DisplayText&gt;&lt;record&gt;&lt;rec-number&gt;18&lt;/rec-number&gt;&lt;foreign-keys&gt;&lt;key app="EN" db-id="efxxxd2elfvxfde05eev9swq9zv0dswrxzp2"&gt;18&lt;/key&gt;&lt;/foreign-keys&gt;&lt;ref-type name="Journal Article"&gt;17&lt;/ref-type&gt;&lt;contributors&gt;&lt;authors&gt;&lt;author&gt;Holzapfel, Claus&lt;/author&gt;&lt;author&gt;Mahall, Bruce E&lt;/author&gt;&lt;/authors&gt;&lt;/contributors&gt;&lt;titles&gt;&lt;title&gt;Bidirectional facilitation and interference between shrubs and annuals in the Mojave Desert&lt;/title&gt;&lt;secondary-title&gt;Ecology&lt;/secondary-title&gt;&lt;/titles&gt;&lt;periodical&gt;&lt;full-title&gt;Ecology&lt;/full-title&gt;&lt;/periodical&gt;&lt;pages&gt;1747-1761&lt;/pages&gt;&lt;volume&gt;80&lt;/volume&gt;&lt;number&gt;5&lt;/number&gt;&lt;dates&gt;&lt;year&gt;1999&lt;/year&gt;&lt;/dates&gt;&lt;isbn&gt;1939-9170&lt;/isbn&gt;&lt;urls&gt;&lt;/urls&gt;&lt;/record&gt;&lt;/Cite&gt;&lt;/EndNote&gt;</w:instrText>
      </w:r>
      <w:r w:rsidR="004B69DA">
        <w:fldChar w:fldCharType="separate"/>
      </w:r>
      <w:r w:rsidR="004B69DA">
        <w:rPr>
          <w:noProof/>
        </w:rPr>
        <w:t>(</w:t>
      </w:r>
      <w:hyperlink w:anchor="_ENREF_38" w:tooltip="Holzapfel, 1999 #18" w:history="1">
        <w:r w:rsidR="005D434B">
          <w:rPr>
            <w:noProof/>
          </w:rPr>
          <w:t>Holzapfel and Mahall, 1999</w:t>
        </w:r>
      </w:hyperlink>
      <w:r w:rsidR="004B69DA">
        <w:rPr>
          <w:noProof/>
        </w:rPr>
        <w:t>)</w:t>
      </w:r>
      <w:r w:rsidR="004B69DA">
        <w:fldChar w:fldCharType="end"/>
      </w:r>
      <w:r w:rsidR="004B69DA">
        <w:t xml:space="preserve">. </w:t>
      </w:r>
      <w:r w:rsidR="00B40CD7">
        <w:t>Similarly, near the Negev desert the intensity of interaction</w:t>
      </w:r>
      <w:r w:rsidR="00114A8A">
        <w:t>s</w:t>
      </w:r>
      <w:r w:rsidR="00B40CD7">
        <w:t xml:space="preserve"> between annuals varies with both life stage and temporal changes </w:t>
      </w:r>
      <w:r w:rsidR="004B69DA">
        <w:fldChar w:fldCharType="begin"/>
      </w:r>
      <w:r w:rsidR="004B69DA">
        <w:instrText xml:space="preserve"> ADDIN EN.CITE &lt;EndNote&gt;&lt;Cite&gt;&lt;Author&gt;Schiffers&lt;/Author&gt;&lt;Year&gt;2006&lt;/Year&gt;&lt;RecNum&gt;295&lt;/RecNum&gt;&lt;DisplayText&gt;(Schiffers and Tielbörger, 2006)&lt;/DisplayText&gt;&lt;record&gt;&lt;rec-number&gt;295&lt;/rec-number&gt;&lt;foreign-keys&gt;&lt;key app="EN" db-id="efxxxd2elfvxfde05eev9swq9zv0dswrxzp2"&gt;295&lt;/key&gt;&lt;/foreign-keys&gt;&lt;ref-type name="Journal Article"&gt;17&lt;/ref-type&gt;&lt;contributors&gt;&lt;authors&gt;&lt;author&gt;Schiffers, Katja&lt;/author&gt;&lt;author&gt;Tielbörger, Katja&lt;/author&gt;&lt;/authors&gt;&lt;/contributors&gt;&lt;titles&gt;&lt;title&gt;Ontogenetic shifts in interactions among annual plants&lt;/title&gt;&lt;secondary-title&gt;Journal of Ecology&lt;/secondary-title&gt;&lt;/titles&gt;&lt;periodical&gt;&lt;full-title&gt;Journal of Ecology&lt;/full-title&gt;&lt;/periodical&gt;&lt;pages&gt;336-341&lt;/pages&gt;&lt;volume&gt;94&lt;/volume&gt;&lt;number&gt;2&lt;/number&gt;&lt;dates&gt;&lt;year&gt;2006&lt;/year&gt;&lt;/dates&gt;&lt;isbn&gt;0022-0477&lt;/isbn&gt;&lt;urls&gt;&lt;/urls&gt;&lt;/record&gt;&lt;/Cite&gt;&lt;/EndNote&gt;</w:instrText>
      </w:r>
      <w:r w:rsidR="004B69DA">
        <w:fldChar w:fldCharType="separate"/>
      </w:r>
      <w:r w:rsidR="004B69DA">
        <w:rPr>
          <w:noProof/>
        </w:rPr>
        <w:t>(</w:t>
      </w:r>
      <w:hyperlink w:anchor="_ENREF_75" w:tooltip="Schiffers, 2006 #295" w:history="1">
        <w:r w:rsidR="005D434B">
          <w:rPr>
            <w:noProof/>
          </w:rPr>
          <w:t>Schiffers and Tielbörger, 2006</w:t>
        </w:r>
      </w:hyperlink>
      <w:r w:rsidR="004B69DA">
        <w:rPr>
          <w:noProof/>
        </w:rPr>
        <w:t>)</w:t>
      </w:r>
      <w:r w:rsidR="004B69DA">
        <w:fldChar w:fldCharType="end"/>
      </w:r>
      <w:r w:rsidR="004B69DA">
        <w:t xml:space="preserve">. </w:t>
      </w:r>
      <w:r w:rsidR="00A14C37">
        <w:t xml:space="preserve">Overall, </w:t>
      </w:r>
      <w:r w:rsidR="00B40CD7" w:rsidRPr="008C661B">
        <w:rPr>
          <w:i/>
        </w:rPr>
        <w:t>L. tridentat</w:t>
      </w:r>
      <w:r w:rsidR="00A14C37" w:rsidRPr="008C661B">
        <w:rPr>
          <w:i/>
        </w:rPr>
        <w:t>a</w:t>
      </w:r>
      <w:r w:rsidR="00A14C37">
        <w:t xml:space="preserve"> had stronger effect on annual </w:t>
      </w:r>
      <w:r w:rsidR="008C661B">
        <w:t>communities</w:t>
      </w:r>
      <w:r w:rsidR="00B40CD7">
        <w:t xml:space="preserve"> than arthropod communities</w:t>
      </w:r>
      <w:r w:rsidR="001D4415">
        <w:t xml:space="preserve">. The positive influence of </w:t>
      </w:r>
      <w:r w:rsidR="001D4415" w:rsidRPr="006E4EA7">
        <w:rPr>
          <w:i/>
        </w:rPr>
        <w:t>L. tridentata</w:t>
      </w:r>
      <w:r w:rsidR="001D4415">
        <w:t xml:space="preserve"> on annual cover via climate amelioration was maintained throughout the study period. Positive shrub effects on arthropods appear to be independent of the positive effects on annuals, and temporal changes were more pronounced for arthropods than</w:t>
      </w:r>
      <w:r w:rsidR="004409CD">
        <w:t xml:space="preserve"> annuals</w:t>
      </w:r>
      <w:r w:rsidR="00B40CD7">
        <w:t xml:space="preserve">. </w:t>
      </w:r>
      <w:r w:rsidR="009A7831">
        <w:t xml:space="preserve">Surprisingly, microsite became an unreliable predictor of arthropod community composition after blooming. Pollinators and arthropods are highly mobile, and these results indicate that the spatial scale needed to </w:t>
      </w:r>
      <w:r w:rsidR="00CF2266">
        <w:t xml:space="preserve">estimate arthropod diversity is altered by the phenological stage of foundation plants. </w:t>
      </w:r>
    </w:p>
    <w:p w14:paraId="5F3922AC" w14:textId="4551EF62" w:rsidR="00BD32C1" w:rsidRDefault="00BD32C1" w:rsidP="009A7831">
      <w:pPr>
        <w:spacing w:line="360" w:lineRule="auto"/>
        <w:rPr>
          <w:ins w:id="534" w:author="zenrunner" w:date="2018-10-09T17:23:00Z"/>
        </w:rPr>
      </w:pPr>
      <w:ins w:id="535" w:author="zenrunner" w:date="2018-10-09T17:23:00Z">
        <w:r>
          <w:lastRenderedPageBreak/>
          <w:t>OK – a bit lost on focus here.</w:t>
        </w:r>
      </w:ins>
    </w:p>
    <w:p w14:paraId="6C4F9D49" w14:textId="77777777" w:rsidR="00BD32C1" w:rsidRDefault="00BD32C1" w:rsidP="009A7831">
      <w:pPr>
        <w:spacing w:line="360" w:lineRule="auto"/>
        <w:rPr>
          <w:ins w:id="536" w:author="zenrunner" w:date="2018-10-09T17:23:00Z"/>
        </w:rPr>
      </w:pPr>
    </w:p>
    <w:p w14:paraId="735951CC" w14:textId="17ADF2FC" w:rsidR="00BD32C1" w:rsidRDefault="00BD32C1" w:rsidP="009A7831">
      <w:pPr>
        <w:spacing w:line="360" w:lineRule="auto"/>
        <w:rPr>
          <w:ins w:id="537" w:author="zenrunner" w:date="2018-10-09T17:23:00Z"/>
        </w:rPr>
      </w:pPr>
      <w:ins w:id="538" w:author="zenrunner" w:date="2018-10-09T17:23:00Z">
        <w:r>
          <w:t xml:space="preserve">Para 1. Restate H and </w:t>
        </w:r>
        <w:r w:rsidR="002A0DD8">
          <w:t>big picture. Got it.</w:t>
        </w:r>
      </w:ins>
    </w:p>
    <w:p w14:paraId="71D11D30" w14:textId="644A067F" w:rsidR="00071B99" w:rsidRDefault="00071B99" w:rsidP="009A7831">
      <w:pPr>
        <w:spacing w:line="360" w:lineRule="auto"/>
        <w:rPr>
          <w:ins w:id="539" w:author="zenrunner" w:date="2018-10-09T17:23:00Z"/>
        </w:rPr>
      </w:pPr>
      <w:ins w:id="540" w:author="zenrunner" w:date="2018-10-09T17:23:00Z">
        <w:r>
          <w:t>Para 2 – not sure – flowering strategy of benefactor shrubs is important?</w:t>
        </w:r>
      </w:ins>
    </w:p>
    <w:p w14:paraId="282666FF" w14:textId="44FD52D2" w:rsidR="00071B99" w:rsidRDefault="00071B99" w:rsidP="009A7831">
      <w:pPr>
        <w:spacing w:line="360" w:lineRule="auto"/>
        <w:rPr>
          <w:ins w:id="541" w:author="zenrunner" w:date="2018-10-09T17:24:00Z"/>
        </w:rPr>
      </w:pPr>
      <w:ins w:id="542" w:author="zenrunner" w:date="2018-10-09T17:23:00Z">
        <w:r>
          <w:t xml:space="preserve">Para 3 </w:t>
        </w:r>
      </w:ins>
      <w:ins w:id="543" w:author="zenrunner" w:date="2018-10-09T17:24:00Z">
        <w:r>
          <w:t xml:space="preserve">– perhaps specificity of pollinators is important </w:t>
        </w:r>
      </w:ins>
    </w:p>
    <w:p w14:paraId="455F0D38" w14:textId="5B0BF9C1" w:rsidR="00071B99" w:rsidRDefault="00071B99" w:rsidP="009A7831">
      <w:pPr>
        <w:spacing w:line="360" w:lineRule="auto"/>
        <w:rPr>
          <w:ins w:id="544" w:author="zenrunner" w:date="2018-10-09T17:24:00Z"/>
        </w:rPr>
      </w:pPr>
      <w:ins w:id="545" w:author="zenrunner" w:date="2018-10-09T17:24:00Z">
        <w:r>
          <w:t>Para 4 – 5 – phenology a critical mediator of the net outcome of interactions – YES – I like that as an implication so would weave what you wrote into that theme clearly.</w:t>
        </w:r>
      </w:ins>
    </w:p>
    <w:p w14:paraId="5F83B6E3" w14:textId="77777777" w:rsidR="00071B99" w:rsidRDefault="00071B99" w:rsidP="009A7831">
      <w:pPr>
        <w:spacing w:line="360" w:lineRule="auto"/>
      </w:pPr>
    </w:p>
    <w:p w14:paraId="434D6BFF" w14:textId="66D3E21B" w:rsidR="00C11B84" w:rsidRDefault="005302A3" w:rsidP="008C661B">
      <w:pPr>
        <w:spacing w:line="360" w:lineRule="auto"/>
      </w:pPr>
      <w:ins w:id="546" w:author="zenrunner" w:date="2018-10-09T17:25:00Z">
        <w:r>
          <w:t xml:space="preserve">Life-stage in addition to phenology of associated plants can be influenced through pollinators?  </w:t>
        </w:r>
      </w:ins>
      <w:ins w:id="547" w:author="zenrunner" w:date="2018-10-09T17:26:00Z">
        <w:r w:rsidR="00856B14">
          <w:t xml:space="preserve">In this study, </w:t>
        </w:r>
      </w:ins>
      <w:del w:id="548" w:author="zenrunner" w:date="2018-10-09T17:26:00Z">
        <w:r w:rsidR="006402BD" w:rsidDel="00063077">
          <w:delText>Association with a dominant, benefactor plant species can be positive in some respects but we found that f</w:delText>
        </w:r>
      </w:del>
      <w:ins w:id="549" w:author="zenrunner" w:date="2018-10-09T17:26:00Z">
        <w:r w:rsidR="00856B14">
          <w:t>f</w:t>
        </w:r>
      </w:ins>
      <w:r w:rsidR="006402BD">
        <w:t xml:space="preserve">acilitation in germination and early growth </w:t>
      </w:r>
      <w:ins w:id="550" w:author="zenrunner" w:date="2018-10-09T17:26:00Z">
        <w:r w:rsidR="001F1FD4">
          <w:t>came</w:t>
        </w:r>
      </w:ins>
      <w:del w:id="551" w:author="zenrunner" w:date="2018-10-09T17:26:00Z">
        <w:r w:rsidR="006402BD" w:rsidDel="00063077">
          <w:delText>may</w:delText>
        </w:r>
        <w:r w:rsidR="006402BD" w:rsidDel="001F1FD4">
          <w:delText xml:space="preserve"> come</w:delText>
        </w:r>
      </w:del>
      <w:r w:rsidR="006402BD">
        <w:t xml:space="preserve"> at a </w:t>
      </w:r>
      <w:ins w:id="552" w:author="zenrunner" w:date="2018-10-09T17:26:00Z">
        <w:r w:rsidR="001F1FD4">
          <w:t xml:space="preserve">potential net </w:t>
        </w:r>
      </w:ins>
      <w:r w:rsidR="006402BD">
        <w:t>fitness cost via competition for pollination during reproductive life stages.</w:t>
      </w:r>
      <w:r w:rsidR="00D13517">
        <w:t xml:space="preserve"> </w:t>
      </w:r>
      <w:r w:rsidR="00C10D95">
        <w:t>Life-stage</w:t>
      </w:r>
      <w:r w:rsidR="002114EB">
        <w:t xml:space="preserve"> dependent tradeoffs</w:t>
      </w:r>
      <w:r w:rsidR="00C10D95">
        <w:t xml:space="preserve"> within nurse-protégé </w:t>
      </w:r>
      <w:r w:rsidR="00976444">
        <w:t>associations between</w:t>
      </w:r>
      <w:r w:rsidR="00C10D95">
        <w:t xml:space="preserve"> </w:t>
      </w:r>
      <w:r w:rsidR="002114EB">
        <w:t>perennials are well documented</w:t>
      </w:r>
      <w:del w:id="553" w:author="zenrunner" w:date="2018-10-09T17:26:00Z">
        <w:r w:rsidR="002114EB" w:rsidDel="00323487">
          <w:delText>,</w:delText>
        </w:r>
      </w:del>
      <w:r w:rsidR="002114EB">
        <w:t xml:space="preserve"> </w:t>
      </w:r>
      <w:r w:rsidR="00C10D95">
        <w:t>wit</w:t>
      </w:r>
      <w:r w:rsidR="002114EB">
        <w:t>h facilitation in</w:t>
      </w:r>
      <w:r w:rsidR="00C10D95">
        <w:t xml:space="preserve"> early life </w:t>
      </w:r>
      <w:r w:rsidR="00976444">
        <w:t>shifting</w:t>
      </w:r>
      <w:r w:rsidR="00C10D95">
        <w:t xml:space="preserve"> </w:t>
      </w:r>
      <w:r w:rsidR="00DE7E23">
        <w:t xml:space="preserve">to resource </w:t>
      </w:r>
      <w:r w:rsidR="00C10D95">
        <w:t xml:space="preserve">competition </w:t>
      </w:r>
      <w:r w:rsidR="00563178">
        <w:t xml:space="preserve">later in life </w:t>
      </w:r>
      <w:r w:rsidR="004B69DA">
        <w:fldChar w:fldCharType="begin"/>
      </w:r>
      <w:r w:rsidR="004B69DA">
        <w:instrText xml:space="preserve"> ADDIN EN.CITE &lt;EndNote&gt;&lt;Cite&gt;&lt;Author&gt;Yeaton&lt;/Author&gt;&lt;Year&gt;1978&lt;/Year&gt;&lt;RecNum&gt;15&lt;/RecNum&gt;&lt;DisplayText&gt;(Valiente-Banuet et al., 1991; 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Cite&gt;&lt;Author&gt;Valiente-Banuet&lt;/Author&gt;&lt;Year&gt;1991&lt;/Year&gt;&lt;RecNum&gt;143&lt;/RecNum&gt;&lt;record&gt;&lt;rec-number&gt;143&lt;/rec-number&gt;&lt;foreign-keys&gt;&lt;key app="EN" db-id="efxxxd2elfvxfde05eev9swq9zv0dswrxzp2"&gt;143&lt;/key&gt;&lt;/foreign-keys&gt;&lt;ref-type name="Journal Article"&gt;17&lt;/ref-type&gt;&lt;contributors&gt;&lt;authors&gt;&lt;author&gt;Valiente-Banuet, A.&lt;/author&gt;&lt;author&gt;Bolongaro-Crevenna, A.&lt;/author&gt;&lt;author&gt;Briones, O.&lt;/author&gt;&lt;author&gt;Ezcurra, E.&lt;/author&gt;&lt;author&gt;Rosas, M.&lt;/author&gt;&lt;author&gt;Nuñez, H.&lt;/author&gt;&lt;author&gt;Barnard, G.&lt;/author&gt;&lt;author&gt;Vazquez, E.&lt;/author&gt;&lt;/authors&gt;&lt;/contributors&gt;&lt;titles&gt;&lt;title&gt;Spatial relationships between cacti and nurse shrubs in a semi‐arid environment in central Mexico&lt;/title&gt;&lt;secondary-title&gt;Journal of Vegetation Science&lt;/secondary-title&gt;&lt;/titles&gt;&lt;periodical&gt;&lt;full-title&gt;Journal of Vegetation Science&lt;/full-title&gt;&lt;/periodical&gt;&lt;pages&gt;15-20&lt;/pages&gt;&lt;volume&gt;2&lt;/volume&gt;&lt;number&gt;1&lt;/number&gt;&lt;dates&gt;&lt;year&gt;1991&lt;/year&gt;&lt;/dates&gt;&lt;urls&gt;&lt;/urls&gt;&lt;/record&gt;&lt;/Cite&gt;&lt;/EndNote&gt;</w:instrText>
      </w:r>
      <w:r w:rsidR="004B69DA">
        <w:fldChar w:fldCharType="separate"/>
      </w:r>
      <w:r w:rsidR="004B69DA">
        <w:rPr>
          <w:noProof/>
        </w:rPr>
        <w:t>(</w:t>
      </w:r>
      <w:hyperlink w:anchor="_ENREF_87" w:tooltip="Valiente-Banuet, 1991 #143" w:history="1">
        <w:r w:rsidR="005D434B">
          <w:rPr>
            <w:noProof/>
          </w:rPr>
          <w:t>Valiente-Banuet et al., 1991</w:t>
        </w:r>
      </w:hyperlink>
      <w:r w:rsidR="004B69DA">
        <w:rPr>
          <w:noProof/>
        </w:rPr>
        <w:t xml:space="preserve">; </w:t>
      </w:r>
      <w:hyperlink w:anchor="_ENREF_95" w:tooltip="Yeaton, 1978 #15" w:history="1">
        <w:r w:rsidR="005D434B">
          <w:rPr>
            <w:noProof/>
          </w:rPr>
          <w:t>Yeaton, 1978</w:t>
        </w:r>
      </w:hyperlink>
      <w:r w:rsidR="004B69DA">
        <w:rPr>
          <w:noProof/>
        </w:rPr>
        <w:t>)</w:t>
      </w:r>
      <w:r w:rsidR="004B69DA">
        <w:fldChar w:fldCharType="end"/>
      </w:r>
      <w:r w:rsidR="004B69DA">
        <w:t xml:space="preserve">. </w:t>
      </w:r>
      <w:r w:rsidR="00C10D95">
        <w:t xml:space="preserve">Trade-offs </w:t>
      </w:r>
      <w:r w:rsidR="00976444">
        <w:t>between</w:t>
      </w:r>
      <w:r w:rsidR="006402BD">
        <w:t xml:space="preserve"> animal-mediated indirect interactions</w:t>
      </w:r>
      <w:r w:rsidR="00C10D95">
        <w:t xml:space="preserve"> can also occur</w:t>
      </w:r>
      <w:r w:rsidR="006402BD">
        <w:t xml:space="preserve"> </w:t>
      </w:r>
      <w:r w:rsidR="004B64EC">
        <w:t xml:space="preserve">between </w:t>
      </w:r>
      <w:ins w:id="554" w:author="zenrunner" w:date="2018-10-09T17:27:00Z">
        <w:r w:rsidR="00C11DB9">
          <w:t xml:space="preserve">different </w:t>
        </w:r>
      </w:ins>
      <w:r w:rsidR="004B64EC">
        <w:t>life stages</w:t>
      </w:r>
      <w:ins w:id="555" w:author="zenrunner" w:date="2018-10-09T17:27:00Z">
        <w:r w:rsidR="00C11DB9">
          <w:t xml:space="preserve"> (citation to general paper)</w:t>
        </w:r>
      </w:ins>
      <w:del w:id="556" w:author="zenrunner" w:date="2018-10-09T17:27:00Z">
        <w:r w:rsidR="001330E1" w:rsidDel="00C11DB9">
          <w:delText xml:space="preserve"> may be common, but a</w:delText>
        </w:r>
        <w:r w:rsidR="00535A1F" w:rsidDel="00C11DB9">
          <w:delText>re rarely documented</w:delText>
        </w:r>
      </w:del>
      <w:r w:rsidR="006402BD">
        <w:t xml:space="preserve">. For example, </w:t>
      </w:r>
      <w:r w:rsidR="00A6038E">
        <w:t>t</w:t>
      </w:r>
      <w:r w:rsidR="00DE7E23">
        <w:t xml:space="preserve">horny plants </w:t>
      </w:r>
      <w:r w:rsidR="00A6038E">
        <w:t xml:space="preserve">can </w:t>
      </w:r>
      <w:r w:rsidR="00DE7E23">
        <w:t>facilitate for germination</w:t>
      </w:r>
      <w:ins w:id="557" w:author="zenrunner" w:date="2018-10-09T17:27:00Z">
        <w:r w:rsidR="00132156">
          <w:t>,</w:t>
        </w:r>
      </w:ins>
      <w:del w:id="558" w:author="zenrunner" w:date="2018-10-09T17:27:00Z">
        <w:r w:rsidR="00DE7E23" w:rsidDel="00EA7E6F">
          <w:delText>,</w:delText>
        </w:r>
      </w:del>
      <w:r w:rsidR="00DE7E23">
        <w:t xml:space="preserve"> but later </w:t>
      </w:r>
      <w:ins w:id="559" w:author="zenrunner" w:date="2018-10-09T17:27:00Z">
        <w:r w:rsidR="00132156">
          <w:t xml:space="preserve">these benefactors </w:t>
        </w:r>
      </w:ins>
      <w:r w:rsidR="00DE7E23">
        <w:t xml:space="preserve">compete through herbivory decoy effects </w:t>
      </w:r>
      <w:ins w:id="560" w:author="zenrunner" w:date="2018-10-09T17:27:00Z">
        <w:r w:rsidR="00DB63B8">
          <w:t xml:space="preserve">by… </w:t>
        </w:r>
      </w:ins>
      <w:r w:rsidR="004B69DA">
        <w:fldChar w:fldCharType="begin"/>
      </w:r>
      <w:r w:rsidR="004B69DA">
        <w:instrText xml:space="preserve"> ADDIN EN.CITE &lt;EndNote&gt;&lt;Cite&gt;&lt;Author&gt;Van Der Putten&lt;/Author&gt;&lt;Year&gt;2009&lt;/Year&gt;&lt;RecNum&gt;296&lt;/RecNum&gt;&lt;DisplayText&gt;(Van Der Putten, 2009)&lt;/DisplayText&gt;&lt;record&gt;&lt;rec-number&gt;296&lt;/rec-number&gt;&lt;foreign-keys&gt;&lt;key app="EN" db-id="efxxxd2elfvxfde05eev9swq9zv0dswrxzp2"&gt;296&lt;/key&gt;&lt;/foreign-keys&gt;&lt;ref-type name="Journal Article"&gt;17&lt;/ref-type&gt;&lt;contributors&gt;&lt;authors&gt;&lt;author&gt;Van Der Putten, Wim H&lt;/author&gt;&lt;/authors&gt;&lt;/contributors&gt;&lt;titles&gt;&lt;title&gt;A multitrophic perspective on functioning and evolution of facilitation in plant communities&lt;/title&gt;&lt;secondary-title&gt;Journal of Ecology&lt;/secondary-title&gt;&lt;/titles&gt;&lt;periodical&gt;&lt;full-title&gt;Journal of Ecology&lt;/full-title&gt;&lt;/periodical&gt;&lt;pages&gt;1131-1138&lt;/pages&gt;&lt;volume&gt;97&lt;/volume&gt;&lt;number&gt;6&lt;/number&gt;&lt;dates&gt;&lt;year&gt;2009&lt;/year&gt;&lt;/dates&gt;&lt;isbn&gt;1365-2745&lt;/isbn&gt;&lt;urls&gt;&lt;/urls&gt;&lt;/record&gt;&lt;/Cite&gt;&lt;/EndNote&gt;</w:instrText>
      </w:r>
      <w:r w:rsidR="004B69DA">
        <w:fldChar w:fldCharType="separate"/>
      </w:r>
      <w:r w:rsidR="004B69DA">
        <w:rPr>
          <w:noProof/>
        </w:rPr>
        <w:t>(</w:t>
      </w:r>
      <w:hyperlink w:anchor="_ENREF_89" w:tooltip="Van Der Putten, 2009 #296" w:history="1">
        <w:r w:rsidR="005D434B">
          <w:rPr>
            <w:noProof/>
          </w:rPr>
          <w:t>Van Der Putten, 2009</w:t>
        </w:r>
      </w:hyperlink>
      <w:r w:rsidR="004B69DA">
        <w:rPr>
          <w:noProof/>
        </w:rPr>
        <w:t>)</w:t>
      </w:r>
      <w:r w:rsidR="004B69DA">
        <w:fldChar w:fldCharType="end"/>
      </w:r>
      <w:r w:rsidR="00DE7E23">
        <w:t xml:space="preserve">. </w:t>
      </w:r>
      <w:r w:rsidR="00C10D95">
        <w:t xml:space="preserve">Grass-tree </w:t>
      </w:r>
      <w:r w:rsidR="00535A1F">
        <w:t>(</w:t>
      </w:r>
      <w:r w:rsidR="00535A1F" w:rsidRPr="00976444">
        <w:rPr>
          <w:i/>
        </w:rPr>
        <w:t>Lilicae: Xanthorrhoea semiplana</w:t>
      </w:r>
      <w:r w:rsidR="00535A1F">
        <w:t xml:space="preserve">) </w:t>
      </w:r>
      <w:r w:rsidR="00C10D95">
        <w:t>facilitates the pink-lipped spider orchid</w:t>
      </w:r>
      <w:r w:rsidR="00535A1F">
        <w:t xml:space="preserve"> (</w:t>
      </w:r>
      <w:r w:rsidR="00535A1F" w:rsidRPr="00976444">
        <w:rPr>
          <w:i/>
        </w:rPr>
        <w:t>Orchidacae: Caladenia syn. Arachnorchis behrii</w:t>
      </w:r>
      <w:r w:rsidR="00535A1F">
        <w:t>)</w:t>
      </w:r>
      <w:r w:rsidR="00C10D95">
        <w:t xml:space="preserve"> b</w:t>
      </w:r>
      <w:r w:rsidR="00A6038E">
        <w:t>y protecting it from herbivores</w:t>
      </w:r>
      <w:r w:rsidR="00C10D95">
        <w:t xml:space="preserve"> </w:t>
      </w:r>
      <w:r w:rsidR="002114EB">
        <w:t>but reduces its pollination</w:t>
      </w:r>
      <w:r w:rsidR="00C10D95">
        <w:t xml:space="preserve"> services through </w:t>
      </w:r>
      <w:r w:rsidR="00DE7E23">
        <w:t>non-floral interference</w:t>
      </w:r>
      <w:r w:rsidR="00C10D95">
        <w:t xml:space="preserve"> </w:t>
      </w:r>
      <w:r w:rsidR="004B69DA">
        <w:fldChar w:fldCharType="begin"/>
      </w:r>
      <w:r w:rsidR="004B69DA">
        <w:instrText xml:space="preserve"> ADDIN EN.CITE &lt;EndNote&gt;&lt;Cite&gt;&lt;Author&gt;Petit&lt;/Author&gt;&lt;Year&gt;2005&lt;/Year&gt;&lt;RecNum&gt;304&lt;/RecNum&gt;&lt;DisplayText&gt;(Petit and Dickson, 2005)&lt;/DisplayText&gt;&lt;record&gt;&lt;rec-number&gt;304&lt;/rec-number&gt;&lt;foreign-keys&gt;&lt;key app="EN" db-id="efxxxd2elfvxfde05eev9swq9zv0dswrxzp2"&gt;304&lt;/key&gt;&lt;/foreign-keys&gt;&lt;ref-type name="Journal Article"&gt;17&lt;/ref-type&gt;&lt;contributors&gt;&lt;authors&gt;&lt;author&gt;Petit, Sophie&lt;/author&gt;&lt;author&gt;Dickson, Catherine Ruth&lt;/author&gt;&lt;/authors&gt;&lt;/contributors&gt;&lt;titles&gt;&lt;title&gt;Grass-tree (Xanthorrhoea semiplana, Liliaceae) facilitation of the endangered pink-lipped spider orchid (Caladenia syn. Arachnorchis behrii, Orchidaceae) varies in South Australia&lt;/title&gt;&lt;secondary-title&gt;Australian Journal of Botany&lt;/secondary-title&gt;&lt;/titles&gt;&lt;periodical&gt;&lt;full-title&gt;Australian Journal of Botany&lt;/full-title&gt;&lt;/periodical&gt;&lt;pages&gt;455-464&lt;/pages&gt;&lt;volume&gt;53&lt;/volume&gt;&lt;number&gt;5&lt;/number&gt;&lt;dates&gt;&lt;year&gt;2005&lt;/year&gt;&lt;/dates&gt;&lt;isbn&gt;1444-9862&lt;/isbn&gt;&lt;urls&gt;&lt;/urls&gt;&lt;/record&gt;&lt;/Cite&gt;&lt;/EndNote&gt;</w:instrText>
      </w:r>
      <w:r w:rsidR="004B69DA">
        <w:fldChar w:fldCharType="separate"/>
      </w:r>
      <w:r w:rsidR="004B69DA">
        <w:rPr>
          <w:noProof/>
        </w:rPr>
        <w:t>(</w:t>
      </w:r>
      <w:hyperlink w:anchor="_ENREF_60" w:tooltip="Petit, 2005 #304" w:history="1">
        <w:r w:rsidR="005D434B">
          <w:rPr>
            <w:noProof/>
          </w:rPr>
          <w:t>Petit and Dickson, 2005</w:t>
        </w:r>
      </w:hyperlink>
      <w:r w:rsidR="004B69DA">
        <w:rPr>
          <w:noProof/>
        </w:rPr>
        <w:t>)</w:t>
      </w:r>
      <w:r w:rsidR="004B69DA">
        <w:fldChar w:fldCharType="end"/>
      </w:r>
      <w:r w:rsidR="00C10D95">
        <w:t xml:space="preserve">. </w:t>
      </w:r>
      <w:r w:rsidR="00220AA3">
        <w:t>To our knowledge</w:t>
      </w:r>
      <w:r w:rsidR="00A6038E">
        <w:t>,</w:t>
      </w:r>
      <w:r w:rsidR="00220AA3">
        <w:t xml:space="preserve"> </w:t>
      </w:r>
      <w:r w:rsidR="00A6038E">
        <w:t>our study</w:t>
      </w:r>
      <w:r w:rsidR="00220AA3">
        <w:t xml:space="preserve"> is the first demonstration of a </w:t>
      </w:r>
      <w:del w:id="561" w:author="zenrunner" w:date="2018-10-09T17:28:00Z">
        <w:r w:rsidR="00220AA3" w:rsidDel="009902C0">
          <w:delText xml:space="preserve">generally </w:delText>
        </w:r>
      </w:del>
      <w:r w:rsidR="00220AA3">
        <w:t xml:space="preserve">beneficial flowering nurse plant engaging in exploitation competition with its beneficiaries for pollinators. </w:t>
      </w:r>
      <w:r w:rsidR="00DE7E23">
        <w:t xml:space="preserve">In arid environments, annuals invest more into reproduction than growth </w:t>
      </w:r>
      <w:r w:rsidR="004B69DA">
        <w:fldChar w:fldCharType="begin"/>
      </w:r>
      <w:r w:rsidR="004B69DA">
        <w:instrText xml:space="preserve"> ADDIN EN.CITE &lt;EndNote&gt;&lt;Cite&gt;&lt;Author&gt;Petrů&lt;/Author&gt;&lt;Year&gt;2006&lt;/Year&gt;&lt;RecNum&gt;297&lt;/RecNum&gt;&lt;DisplayText&gt;(Petrů et al., 2006)&lt;/DisplayText&gt;&lt;record&gt;&lt;rec-number&gt;297&lt;/rec-number&gt;&lt;foreign-keys&gt;&lt;key app="EN" db-id="efxxxd2elfvxfde05eev9swq9zv0dswrxzp2"&gt;297&lt;/key&gt;&lt;/foreign-keys&gt;&lt;ref-type name="Journal Article"&gt;17&lt;/ref-type&gt;&lt;contributors&gt;&lt;authors&gt;&lt;author&gt;Petrů, Martina&lt;/author&gt;&lt;author&gt;Tielbörger, Katja&lt;/author&gt;&lt;author&gt;Belkin, Ruthie&lt;/author&gt;&lt;author&gt;Sternberg, Marcelo&lt;/author&gt;&lt;author&gt;Jeltsch, Florian&lt;/author&gt;&lt;/authors&gt;&lt;/contributors&gt;&lt;titles&gt;&lt;title&gt;Life history variation in an annual plant under two opposing environmental constraints along an aridity gradient&lt;/title&gt;&lt;secondary-title&gt;Ecography&lt;/secondary-title&gt;&lt;/titles&gt;&lt;periodical&gt;&lt;full-title&gt;Ecography&lt;/full-title&gt;&lt;/periodical&gt;&lt;pages&gt;66-74&lt;/pages&gt;&lt;volume&gt;29&lt;/volume&gt;&lt;number&gt;1&lt;/number&gt;&lt;dates&gt;&lt;year&gt;2006&lt;/year&gt;&lt;/dates&gt;&lt;isbn&gt;0906-7590&lt;/isbn&gt;&lt;urls&gt;&lt;/urls&gt;&lt;/record&gt;&lt;/Cite&gt;&lt;/EndNote&gt;</w:instrText>
      </w:r>
      <w:r w:rsidR="004B69DA">
        <w:fldChar w:fldCharType="separate"/>
      </w:r>
      <w:r w:rsidR="004B69DA">
        <w:rPr>
          <w:noProof/>
        </w:rPr>
        <w:t>(</w:t>
      </w:r>
      <w:hyperlink w:anchor="_ENREF_61" w:tooltip="Petrů, 2006 #297" w:history="1">
        <w:r w:rsidR="005D434B">
          <w:rPr>
            <w:noProof/>
          </w:rPr>
          <w:t>Petrů et al., 2006</w:t>
        </w:r>
      </w:hyperlink>
      <w:r w:rsidR="004B69DA">
        <w:rPr>
          <w:noProof/>
        </w:rPr>
        <w:t>)</w:t>
      </w:r>
      <w:r w:rsidR="004B69DA">
        <w:fldChar w:fldCharType="end"/>
      </w:r>
      <w:r w:rsidR="004B69DA">
        <w:t xml:space="preserve"> </w:t>
      </w:r>
      <w:r w:rsidR="00DE7E23">
        <w:t xml:space="preserve">and are often found concentrated under shrubs </w:t>
      </w:r>
      <w:r w:rsidR="00DE7E23" w:rsidRPr="00DE7E23">
        <w:t>(Facelli and Temby, 2002)</w:t>
      </w:r>
      <w:ins w:id="562" w:author="zenrunner" w:date="2018-10-09T17:28:00Z">
        <w:r w:rsidR="00DF1C52">
          <w:t>. T</w:t>
        </w:r>
      </w:ins>
      <w:del w:id="563" w:author="zenrunner" w:date="2018-10-09T17:28:00Z">
        <w:r w:rsidR="00DE7E23" w:rsidRPr="00DE7E23" w:rsidDel="00DF1C52">
          <w:delText>,</w:delText>
        </w:r>
        <w:r w:rsidR="00DE7E23" w:rsidDel="00DF1C52">
          <w:delText xml:space="preserve"> t</w:delText>
        </w:r>
      </w:del>
      <w:r w:rsidR="00DE7E23">
        <w:t>herefore</w:t>
      </w:r>
      <w:ins w:id="564" w:author="zenrunner" w:date="2018-10-09T17:28:00Z">
        <w:r w:rsidR="00DF1C52">
          <w:t>,</w:t>
        </w:r>
      </w:ins>
      <w:r w:rsidR="00DE7E23">
        <w:t xml:space="preserve"> germination-pollination tradeoffs</w:t>
      </w:r>
      <w:r w:rsidR="00CE6C8F">
        <w:t xml:space="preserve"> </w:t>
      </w:r>
      <w:r w:rsidR="00832AFF">
        <w:t>should be common within</w:t>
      </w:r>
      <w:r w:rsidR="00CE6C8F">
        <w:t xml:space="preserve"> plant communities in</w:t>
      </w:r>
      <w:r w:rsidR="00DE7E23">
        <w:t xml:space="preserve"> desert ecosystems. </w:t>
      </w:r>
      <w:r w:rsidR="00832AFF">
        <w:t>T</w:t>
      </w:r>
      <w:r w:rsidR="008D60BC">
        <w:t xml:space="preserve">o quantify </w:t>
      </w:r>
      <w:r w:rsidR="00832AFF">
        <w:t>the net effects of facilitation</w:t>
      </w:r>
      <w:ins w:id="565" w:author="zenrunner" w:date="2018-10-09T17:28:00Z">
        <w:r w:rsidR="005042C0">
          <w:t>,</w:t>
        </w:r>
      </w:ins>
      <w:r w:rsidR="008D60BC">
        <w:t xml:space="preserve"> it is necessary to consider fitness </w:t>
      </w:r>
      <w:r w:rsidR="00832AFF">
        <w:t>alongside</w:t>
      </w:r>
      <w:r w:rsidR="008D60BC">
        <w:t xml:space="preserve"> density </w:t>
      </w:r>
      <w:r w:rsidR="00832AFF">
        <w:t xml:space="preserve">effects </w:t>
      </w:r>
      <w:r w:rsidR="004B69DA">
        <w:fldChar w:fldCharType="begin"/>
      </w:r>
      <w:r w:rsidR="004B69DA">
        <w:instrText xml:space="preserve"> ADDIN EN.CITE &lt;EndNote&gt;&lt;Cite&gt;&lt;Author&gt;Tielbörger&lt;/Author&gt;&lt;Year&gt;2000&lt;/Year&gt;&lt;RecNum&gt;20&lt;/RecNum&gt;&lt;DisplayText&gt;(Tielbörger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EndNote&gt;</w:instrText>
      </w:r>
      <w:r w:rsidR="004B69DA">
        <w:fldChar w:fldCharType="separate"/>
      </w:r>
      <w:r w:rsidR="004B69DA">
        <w:rPr>
          <w:noProof/>
        </w:rPr>
        <w:t>(</w:t>
      </w:r>
      <w:hyperlink w:anchor="_ENREF_85" w:tooltip="Tielbörger, 2000 #20" w:history="1">
        <w:r w:rsidR="005D434B">
          <w:rPr>
            <w:noProof/>
          </w:rPr>
          <w:t>Tielbörger and Kadmon, 2000</w:t>
        </w:r>
      </w:hyperlink>
      <w:r w:rsidR="004B69DA">
        <w:rPr>
          <w:noProof/>
        </w:rPr>
        <w:t>)</w:t>
      </w:r>
      <w:r w:rsidR="004B69DA">
        <w:fldChar w:fldCharType="end"/>
      </w:r>
      <w:r w:rsidR="004B69DA">
        <w:t xml:space="preserve">. </w:t>
      </w:r>
      <w:r w:rsidR="008D60BC">
        <w:t>Here</w:t>
      </w:r>
      <w:r w:rsidR="006402BD">
        <w:t xml:space="preserve"> we show the mechanisms by which a sh</w:t>
      </w:r>
      <w:r w:rsidR="008D60BC">
        <w:t>rub can facilitate for density while decreasing</w:t>
      </w:r>
      <w:r w:rsidR="006402BD">
        <w:t xml:space="preserve"> fitness indirectly</w:t>
      </w:r>
      <w:r w:rsidR="001C5428">
        <w:t xml:space="preserve"> through effects on pollination</w:t>
      </w:r>
      <w:r w:rsidR="006402BD">
        <w:t xml:space="preserve">. </w:t>
      </w:r>
      <w:ins w:id="566" w:author="zenrunner" w:date="2018-10-09T17:28:00Z">
        <w:r w:rsidR="006A71A4">
          <w:t>GOOD – big implication for sure.</w:t>
        </w:r>
      </w:ins>
    </w:p>
    <w:p w14:paraId="682CB1F6" w14:textId="1094751D" w:rsidR="00C11B84" w:rsidRDefault="00C11B84" w:rsidP="008C661B">
      <w:pPr>
        <w:spacing w:line="360" w:lineRule="auto"/>
        <w:rPr>
          <w:u w:val="single"/>
        </w:rPr>
      </w:pPr>
      <w:r w:rsidRPr="00C11B84">
        <w:rPr>
          <w:u w:val="single"/>
        </w:rPr>
        <w:t>Conclusions</w:t>
      </w:r>
    </w:p>
    <w:p w14:paraId="057062A3" w14:textId="01758AEF" w:rsidR="000F69E1" w:rsidRDefault="005D434B" w:rsidP="008C661B">
      <w:pPr>
        <w:spacing w:line="360" w:lineRule="auto"/>
      </w:pPr>
      <w:r w:rsidRPr="000E1927">
        <w:lastRenderedPageBreak/>
        <w:t xml:space="preserve">The majority of research on plant-plant interactions </w:t>
      </w:r>
      <w:del w:id="567" w:author="zenrunner" w:date="2018-10-09T17:28:00Z">
        <w:r w:rsidRPr="000E1927" w:rsidDel="00270C37">
          <w:delText>focusses</w:delText>
        </w:r>
      </w:del>
      <w:ins w:id="568" w:author="zenrunner" w:date="2018-10-09T17:28:00Z">
        <w:r w:rsidR="00270C37" w:rsidRPr="000E1927">
          <w:t>focuses</w:t>
        </w:r>
      </w:ins>
      <w:r w:rsidRPr="000E1927">
        <w:t xml:space="preserve"> on a single life stage</w:t>
      </w:r>
      <w:r>
        <w:t xml:space="preserve"> or a single measurement</w:t>
      </w:r>
      <w:r w:rsidRPr="000E1927">
        <w:t xml:space="preserve"> </w:t>
      </w:r>
      <w:r w:rsidRPr="000E1927">
        <w:fldChar w:fldCharType="begin"/>
      </w:r>
      <w:r>
        <w:instrText xml:space="preserve"> ADDIN EN.CITE &lt;EndNote&gt;&lt;Cite&gt;&lt;Author&gt;Tielbörger&lt;/Author&gt;&lt;Year&gt;2000&lt;/Year&gt;&lt;RecNum&gt;20&lt;/RecNum&gt;&lt;DisplayText&gt;(Goldberg et al., 2001; 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Cite&gt;&lt;Author&gt;Goldberg&lt;/Author&gt;&lt;Year&gt;2001&lt;/Year&gt;&lt;RecNum&gt;247&lt;/RecNum&gt;&lt;record&gt;&lt;rec-number&gt;247&lt;/rec-number&gt;&lt;foreign-keys&gt;&lt;key app="EN" db-id="efxxxd2elfvxfde05eev9swq9zv0dswrxzp2"&gt;247&lt;/key&gt;&lt;/foreign-keys&gt;&lt;ref-type name="Journal Article"&gt;17&lt;/ref-type&gt;&lt;contributors&gt;&lt;authors&gt;&lt;author&gt;Goldberg, Deborah E&lt;/author&gt;&lt;author&gt;Turkington, Roy&lt;/author&gt;&lt;author&gt;Olsvig-Whittaker, Linda&lt;/author&gt;&lt;author&gt;Dyer, Andrew R&lt;/author&gt;&lt;/authors&gt;&lt;/contributors&gt;&lt;titles&gt;&lt;title&gt;Density dependence in an annual plant community: variation among life history stages&lt;/title&gt;&lt;secondary-title&gt;Ecological Monographs&lt;/secondary-title&gt;&lt;/titles&gt;&lt;periodical&gt;&lt;full-title&gt;Ecological Monographs&lt;/full-title&gt;&lt;/periodical&gt;&lt;pages&gt;423-446&lt;/pages&gt;&lt;volume&gt;71&lt;/volume&gt;&lt;number&gt;3&lt;/number&gt;&lt;dates&gt;&lt;year&gt;2001&lt;/year&gt;&lt;/dates&gt;&lt;isbn&gt;1557-7015&lt;/isbn&gt;&lt;urls&gt;&lt;/urls&gt;&lt;/record&gt;&lt;/Cite&gt;&lt;/EndNote&gt;</w:instrText>
      </w:r>
      <w:r w:rsidRPr="000E1927">
        <w:fldChar w:fldCharType="separate"/>
      </w:r>
      <w:r>
        <w:rPr>
          <w:noProof/>
        </w:rPr>
        <w:t>(</w:t>
      </w:r>
      <w:hyperlink w:anchor="_ENREF_33" w:tooltip="Goldberg, 2001 #247" w:history="1">
        <w:r>
          <w:rPr>
            <w:noProof/>
          </w:rPr>
          <w:t>Goldberg et al., 2001</w:t>
        </w:r>
      </w:hyperlink>
      <w:r>
        <w:rPr>
          <w:noProof/>
        </w:rPr>
        <w:t xml:space="preserve">; </w:t>
      </w:r>
      <w:hyperlink w:anchor="_ENREF_85" w:tooltip="Tielbörger, 2000 #20" w:history="1">
        <w:r>
          <w:rPr>
            <w:noProof/>
          </w:rPr>
          <w:t>Tielbörger and Kadmon, 2000</w:t>
        </w:r>
      </w:hyperlink>
      <w:r>
        <w:rPr>
          <w:noProof/>
        </w:rPr>
        <w:t>)</w:t>
      </w:r>
      <w:r w:rsidRPr="000E1927">
        <w:fldChar w:fldCharType="end"/>
      </w:r>
      <w:ins w:id="569" w:author="zenrunner" w:date="2018-10-09T17:28:00Z">
        <w:r w:rsidR="00270C37">
          <w:t>.</w:t>
        </w:r>
      </w:ins>
      <w:r w:rsidRPr="000E1927">
        <w:t xml:space="preserve"> </w:t>
      </w:r>
      <w:del w:id="570" w:author="zenrunner" w:date="2018-10-09T17:29:00Z">
        <w:r w:rsidRPr="000E1927" w:rsidDel="00270C37">
          <w:delText xml:space="preserve">which </w:delText>
        </w:r>
      </w:del>
      <w:ins w:id="571" w:author="zenrunner" w:date="2018-10-09T17:29:00Z">
        <w:r w:rsidR="00270C37">
          <w:t>These singular foci</w:t>
        </w:r>
        <w:r w:rsidR="00270C37" w:rsidRPr="000E1927">
          <w:t xml:space="preserve"> </w:t>
        </w:r>
        <w:r w:rsidR="00270C37">
          <w:t>are</w:t>
        </w:r>
      </w:ins>
      <w:del w:id="572" w:author="zenrunner" w:date="2018-10-09T17:29:00Z">
        <w:r w:rsidRPr="000E1927" w:rsidDel="00270C37">
          <w:delText>is</w:delText>
        </w:r>
      </w:del>
      <w:r w:rsidRPr="000E1927">
        <w:t xml:space="preserve"> inadequate for </w:t>
      </w:r>
      <w:del w:id="573" w:author="zenrunner" w:date="2018-10-09T17:29:00Z">
        <w:r w:rsidRPr="000E1927" w:rsidDel="00324A80">
          <w:delText>making conclusions about</w:delText>
        </w:r>
      </w:del>
      <w:ins w:id="574" w:author="zenrunner" w:date="2018-10-09T17:29:00Z">
        <w:r w:rsidR="00324A80">
          <w:t>estimating</w:t>
        </w:r>
      </w:ins>
      <w:r w:rsidRPr="000E1927">
        <w:t xml:space="preserve"> fitness levels within </w:t>
      </w:r>
      <w:ins w:id="575" w:author="zenrunner" w:date="2018-10-09T17:29:00Z">
        <w:r w:rsidR="00444676">
          <w:t xml:space="preserve">plant </w:t>
        </w:r>
      </w:ins>
      <w:r w:rsidRPr="000E1927">
        <w:t xml:space="preserve">populations </w:t>
      </w:r>
      <w:r w:rsidRPr="000E1927">
        <w:fldChar w:fldCharType="begin"/>
      </w:r>
      <w:r w:rsidRPr="000E1927">
        <w:instrText xml:space="preserve"> ADDIN EN.CITE &lt;EndNote&gt;&lt;Cite&gt;&lt;Author&gt;McPeek&lt;/Author&gt;&lt;Year&gt;1998&lt;/Year&gt;&lt;RecNum&gt;248&lt;/RecNum&gt;&lt;DisplayText&gt;(McPeek and Peckarsky, 1998)&lt;/DisplayText&gt;&lt;record&gt;&lt;rec-number&gt;248&lt;/rec-number&gt;&lt;foreign-keys&gt;&lt;key app="EN" db-id="efxxxd2elfvxfde05eev9swq9zv0dswrxzp2"&gt;248&lt;/key&gt;&lt;/foreign-keys&gt;&lt;ref-type name="Journal Article"&gt;17&lt;/ref-type&gt;&lt;contributors&gt;&lt;authors&gt;&lt;author&gt;McPeek, Mark A&lt;/author&gt;&lt;author&gt;Peckarsky, Barbara L&lt;/author&gt;&lt;/authors&gt;&lt;/contributors&gt;&lt;titles&gt;&lt;title&gt;Life histories and the strengths of species interactions: combining mortality, growth, and fecundity effects&lt;/title&gt;&lt;secondary-title&gt;Ecology&lt;/secondary-title&gt;&lt;/titles&gt;&lt;periodical&gt;&lt;full-title&gt;Ecology&lt;/full-title&gt;&lt;/periodical&gt;&lt;pages&gt;867-879&lt;/pages&gt;&lt;volume&gt;79&lt;/volume&gt;&lt;number&gt;3&lt;/number&gt;&lt;dates&gt;&lt;year&gt;1998&lt;/year&gt;&lt;/dates&gt;&lt;isbn&gt;1939-9170&lt;/isbn&gt;&lt;urls&gt;&lt;/urls&gt;&lt;/record&gt;&lt;/Cite&gt;&lt;/EndNote&gt;</w:instrText>
      </w:r>
      <w:r w:rsidRPr="000E1927">
        <w:fldChar w:fldCharType="separate"/>
      </w:r>
      <w:r w:rsidRPr="000E1927">
        <w:rPr>
          <w:noProof/>
        </w:rPr>
        <w:t>(</w:t>
      </w:r>
      <w:hyperlink w:anchor="_ENREF_50" w:tooltip="McPeek, 1998 #248" w:history="1">
        <w:r w:rsidRPr="000E1927">
          <w:rPr>
            <w:noProof/>
          </w:rPr>
          <w:t>McPeek and Peckarsky, 1998</w:t>
        </w:r>
      </w:hyperlink>
      <w:r w:rsidRPr="000E1927">
        <w:rPr>
          <w:noProof/>
        </w:rPr>
        <w:t>)</w:t>
      </w:r>
      <w:r w:rsidRPr="000E1927">
        <w:fldChar w:fldCharType="end"/>
      </w:r>
      <w:r w:rsidRPr="000E1927">
        <w:t>.</w:t>
      </w:r>
      <w:r>
        <w:t xml:space="preserve"> The extent of </w:t>
      </w:r>
      <w:ins w:id="576" w:author="zenrunner" w:date="2018-10-09T17:29:00Z">
        <w:r w:rsidR="00D63E70">
          <w:t>th</w:t>
        </w:r>
        <w:r w:rsidR="00016C3D">
          <w:t>ese</w:t>
        </w:r>
        <w:r w:rsidR="00D63E70">
          <w:t xml:space="preserve"> </w:t>
        </w:r>
      </w:ins>
      <w:r>
        <w:t xml:space="preserve">tradeoffs is </w:t>
      </w:r>
      <w:ins w:id="577" w:author="zenrunner" w:date="2018-10-09T17:29:00Z">
        <w:r w:rsidR="00D63E70">
          <w:t xml:space="preserve">likely </w:t>
        </w:r>
      </w:ins>
      <w:r>
        <w:t>underestimated in arid environments</w:t>
      </w:r>
      <w:ins w:id="578" w:author="zenrunner" w:date="2018-10-09T17:29:00Z">
        <w:r w:rsidR="00FB6E8F">
          <w:t xml:space="preserve"> </w:t>
        </w:r>
      </w:ins>
      <w:del w:id="579" w:author="zenrunner" w:date="2018-10-09T17:29:00Z">
        <w:r w:rsidDel="00FB6E8F">
          <w:delText xml:space="preserve">. </w:delText>
        </w:r>
        <w:r w:rsidR="000F69E1" w:rsidDel="00FB6E8F">
          <w:delText>These interactions and tradeoff are</w:delText>
        </w:r>
      </w:del>
      <w:ins w:id="580" w:author="zenrunner" w:date="2018-10-09T17:29:00Z">
        <w:r w:rsidR="00FB6E8F">
          <w:t>and</w:t>
        </w:r>
      </w:ins>
      <w:r w:rsidR="000F69E1">
        <w:t xml:space="preserve"> important for structuring desert communities. Shrubs had a net positive effect on annuals</w:t>
      </w:r>
      <w:ins w:id="581" w:author="zenrunner" w:date="2018-10-09T17:29:00Z">
        <w:r w:rsidR="00903E7C">
          <w:t xml:space="preserve"> </w:t>
        </w:r>
      </w:ins>
      <w:del w:id="582" w:author="zenrunner" w:date="2018-10-09T17:29:00Z">
        <w:r w:rsidR="000F69E1" w:rsidDel="00903E7C">
          <w:delText xml:space="preserve">. </w:delText>
        </w:r>
      </w:del>
      <w:ins w:id="583" w:author="zenrunner" w:date="2018-10-09T17:29:00Z">
        <w:r w:rsidR="00903E7C">
          <w:t>but interactions mediated through flowering at different life</w:t>
        </w:r>
      </w:ins>
      <w:ins w:id="584" w:author="zenrunner" w:date="2018-10-09T17:30:00Z">
        <w:r w:rsidR="00DB3554">
          <w:t>-</w:t>
        </w:r>
      </w:ins>
      <w:bookmarkStart w:id="585" w:name="_GoBack"/>
      <w:bookmarkEnd w:id="585"/>
      <w:ins w:id="586" w:author="zenrunner" w:date="2018-10-09T17:29:00Z">
        <w:r w:rsidR="00903E7C">
          <w:t>stages and also shrub phenology were critical mediators of the sign of the net outcome of association by annual plants with a foundation plant species.</w:t>
        </w:r>
      </w:ins>
      <w:ins w:id="587" w:author="zenrunner" w:date="2018-10-09T17:30:00Z">
        <w:r w:rsidR="00DB3554">
          <w:t xml:space="preserve">  </w:t>
        </w:r>
      </w:ins>
      <w:del w:id="588" w:author="zenrunner" w:date="2018-10-09T17:29:00Z">
        <w:r w:rsidR="000F69E1" w:rsidDel="00903E7C">
          <w:delText>ETC ETC. Will write after discussion finalized.</w:delText>
        </w:r>
      </w:del>
    </w:p>
    <w:p w14:paraId="5E243B17" w14:textId="26C04E0F" w:rsidR="00B95D91" w:rsidRPr="00C11B84" w:rsidRDefault="00F560CF" w:rsidP="008C661B">
      <w:pPr>
        <w:spacing w:line="360" w:lineRule="auto"/>
      </w:pPr>
      <w:r>
        <w:t xml:space="preserve"> </w:t>
      </w:r>
    </w:p>
    <w:p w14:paraId="3FF66186" w14:textId="647B2FF4" w:rsidR="00B95D91" w:rsidRDefault="00B95D91" w:rsidP="004E7000">
      <w:pPr>
        <w:rPr>
          <w:u w:val="single"/>
        </w:rPr>
      </w:pPr>
    </w:p>
    <w:p w14:paraId="3B085346" w14:textId="34DFA3A8" w:rsidR="00A8613A" w:rsidRDefault="00A8613A" w:rsidP="004E7000">
      <w:pPr>
        <w:rPr>
          <w:u w:val="single"/>
        </w:rPr>
      </w:pPr>
    </w:p>
    <w:p w14:paraId="277D753A" w14:textId="007A557A" w:rsidR="00EB2220" w:rsidRPr="00065309" w:rsidRDefault="00065309" w:rsidP="009C7F0B">
      <w:pPr>
        <w:rPr>
          <w:u w:val="single"/>
        </w:rPr>
      </w:pPr>
      <w:r w:rsidRPr="00065309">
        <w:rPr>
          <w:u w:val="single"/>
        </w:rPr>
        <w:t>Literature Cited</w:t>
      </w:r>
    </w:p>
    <w:p w14:paraId="006B7915" w14:textId="77777777" w:rsidR="005D434B" w:rsidRPr="005D434B" w:rsidRDefault="00D7348A" w:rsidP="005D434B">
      <w:pPr>
        <w:pStyle w:val="EndNoteBibliography"/>
        <w:spacing w:after="0"/>
      </w:pPr>
      <w:r>
        <w:fldChar w:fldCharType="begin"/>
      </w:r>
      <w:r>
        <w:instrText xml:space="preserve"> ADDIN EN.REFLIST </w:instrText>
      </w:r>
      <w:r>
        <w:fldChar w:fldCharType="separate"/>
      </w:r>
      <w:bookmarkStart w:id="589" w:name="_ENREF_1"/>
      <w:r w:rsidR="005D434B" w:rsidRPr="005D434B">
        <w:t>Albrecht, M., Ramis, M.R., Traveset, A., 2016. Pollinator-mediated impacts of alien invasive plants on the pollination of native plants: the role of spatial scale and distinct behaviour among pollinator guilds. Biological Invasions 18, 1801-1812.</w:t>
      </w:r>
      <w:bookmarkEnd w:id="589"/>
    </w:p>
    <w:p w14:paraId="7241C361" w14:textId="77777777" w:rsidR="005D434B" w:rsidRPr="005D434B" w:rsidRDefault="005D434B" w:rsidP="005D434B">
      <w:pPr>
        <w:pStyle w:val="EndNoteBibliography"/>
        <w:spacing w:after="0"/>
      </w:pPr>
      <w:bookmarkStart w:id="590" w:name="_ENREF_2"/>
      <w:r w:rsidRPr="005D434B">
        <w:t>Alcock, J., Jones, C.E., Buchmann, S.L., 1977. Male mating strategies in the bee Centris pallida Fox (Anthophoridae: Hymenoptera). The American Naturalist 111, 145-155.</w:t>
      </w:r>
      <w:bookmarkEnd w:id="590"/>
    </w:p>
    <w:p w14:paraId="3D68AC1E" w14:textId="77777777" w:rsidR="005D434B" w:rsidRPr="005D434B" w:rsidRDefault="005D434B" w:rsidP="005D434B">
      <w:pPr>
        <w:pStyle w:val="EndNoteBibliography"/>
        <w:spacing w:after="0"/>
      </w:pPr>
      <w:bookmarkStart w:id="591" w:name="_ENREF_3"/>
      <w:r w:rsidRPr="005D434B">
        <w:t>Armas, C., Ordiales, R., Pugnaire, F.I., 2004. Measuring plant interactions: a new comparative index. Ecology 85, 2682-2686.</w:t>
      </w:r>
      <w:bookmarkEnd w:id="591"/>
    </w:p>
    <w:p w14:paraId="53B73F18" w14:textId="77777777" w:rsidR="005D434B" w:rsidRPr="005D434B" w:rsidRDefault="005D434B" w:rsidP="005D434B">
      <w:pPr>
        <w:pStyle w:val="EndNoteBibliography"/>
        <w:spacing w:after="0"/>
      </w:pPr>
      <w:bookmarkStart w:id="592" w:name="_ENREF_4"/>
      <w:r w:rsidRPr="005D434B">
        <w:t>Ascher, J., Pickering, J., 2015. Discover Life bee species guide and world checklist (Hymenoptera: Apoidea: Anthophila).</w:t>
      </w:r>
      <w:bookmarkEnd w:id="592"/>
    </w:p>
    <w:p w14:paraId="5081CAD6" w14:textId="77777777" w:rsidR="005D434B" w:rsidRPr="005D434B" w:rsidRDefault="005D434B" w:rsidP="005D434B">
      <w:pPr>
        <w:pStyle w:val="EndNoteBibliography"/>
        <w:spacing w:after="0"/>
      </w:pPr>
      <w:bookmarkStart w:id="593" w:name="_ENREF_5"/>
      <w:r w:rsidRPr="005D434B">
        <w:t>Barbour, M., Keeler-Wolf, T., Schoenherr, A.A., 2007. Terrestrial vegetation of California. Univ of California Press.</w:t>
      </w:r>
      <w:bookmarkEnd w:id="593"/>
    </w:p>
    <w:p w14:paraId="6476F241" w14:textId="77777777" w:rsidR="005D434B" w:rsidRPr="005D434B" w:rsidRDefault="005D434B" w:rsidP="005D434B">
      <w:pPr>
        <w:pStyle w:val="EndNoteBibliography"/>
        <w:spacing w:after="0"/>
      </w:pPr>
      <w:bookmarkStart w:id="594" w:name="_ENREF_6"/>
      <w:r w:rsidRPr="005D434B">
        <w:t>Bertness, M.D., Callaway, R., 1994. Positive interactions in communities. Trends in Ecology &amp; Evolution 9, 191-193.</w:t>
      </w:r>
      <w:bookmarkEnd w:id="594"/>
    </w:p>
    <w:p w14:paraId="3F5B3323" w14:textId="77777777" w:rsidR="005D434B" w:rsidRPr="005D434B" w:rsidRDefault="005D434B" w:rsidP="005D434B">
      <w:pPr>
        <w:pStyle w:val="EndNoteBibliography"/>
        <w:spacing w:after="0"/>
      </w:pPr>
      <w:bookmarkStart w:id="595" w:name="_ENREF_7"/>
      <w:r w:rsidRPr="005D434B">
        <w:t>Betancourt, J.L., Van Devender, T.R., Martin, P.S., 1990. Packrat middens: the last 40,000 years of biotic change. University of Arizona Press.</w:t>
      </w:r>
      <w:bookmarkEnd w:id="595"/>
    </w:p>
    <w:p w14:paraId="3DE07AC7" w14:textId="77777777" w:rsidR="005D434B" w:rsidRPr="005D434B" w:rsidRDefault="005D434B" w:rsidP="005D434B">
      <w:pPr>
        <w:pStyle w:val="EndNoteBibliography"/>
        <w:spacing w:after="0"/>
      </w:pPr>
      <w:bookmarkStart w:id="596" w:name="_ENREF_8"/>
      <w:r w:rsidRPr="005D434B">
        <w:t>Bosch, M., Waser, N.M., 2001. Experimental manipulation of plant density and its effect on pollination and reproduction of two confamilial montane herbs. Oecologia 126, 76-83.</w:t>
      </w:r>
      <w:bookmarkEnd w:id="596"/>
    </w:p>
    <w:p w14:paraId="5957288B" w14:textId="77777777" w:rsidR="005D434B" w:rsidRPr="005D434B" w:rsidRDefault="005D434B" w:rsidP="005D434B">
      <w:pPr>
        <w:pStyle w:val="EndNoteBibliography"/>
        <w:spacing w:after="0"/>
      </w:pPr>
      <w:bookmarkStart w:id="597" w:name="_ENREF_9"/>
      <w:r w:rsidRPr="005D434B">
        <w:t>Bowers, J.E., Dimmitt, M.A., 1994. Flowering phenology of six woody plants in the northern Sonoran Desert. Bulletin of the Torrey Botanical Club, 215-229.</w:t>
      </w:r>
      <w:bookmarkEnd w:id="597"/>
    </w:p>
    <w:p w14:paraId="00EFAC48" w14:textId="77777777" w:rsidR="005D434B" w:rsidRPr="005D434B" w:rsidRDefault="005D434B" w:rsidP="005D434B">
      <w:pPr>
        <w:pStyle w:val="EndNoteBibliography"/>
        <w:spacing w:after="0"/>
      </w:pPr>
      <w:bookmarkStart w:id="598" w:name="_ENREF_10"/>
      <w:r w:rsidRPr="005D434B">
        <w:t>Brooker, R.W., Maestre, F.T., Callaway, R.M., Lortie, C.L., Cavieres, L.A., Kunstler, G., Liancourt, P., Tielbörger, K., Travis, J.M., Anthelme, F., 2008. Facilitation in plant communities: the past, the present, and the future. Journal of Ecology 96, 18-34.</w:t>
      </w:r>
      <w:bookmarkEnd w:id="598"/>
    </w:p>
    <w:p w14:paraId="4A6BD454" w14:textId="77777777" w:rsidR="005D434B" w:rsidRPr="005D434B" w:rsidRDefault="005D434B" w:rsidP="005D434B">
      <w:pPr>
        <w:pStyle w:val="EndNoteBibliography"/>
        <w:spacing w:after="0"/>
      </w:pPr>
      <w:bookmarkStart w:id="599" w:name="_ENREF_11"/>
      <w:r w:rsidRPr="005D434B">
        <w:t>Bruckman, D., Campbell, D.R., 2016. Pollination of a native plant changes with distance and density of invasive plants in a simulated biological invasion. Am J Bot 103, 1458-1465.</w:t>
      </w:r>
      <w:bookmarkEnd w:id="599"/>
    </w:p>
    <w:p w14:paraId="71398C50" w14:textId="77777777" w:rsidR="005D434B" w:rsidRPr="005D434B" w:rsidRDefault="005D434B" w:rsidP="005D434B">
      <w:pPr>
        <w:pStyle w:val="EndNoteBibliography"/>
        <w:spacing w:after="0"/>
      </w:pPr>
      <w:bookmarkStart w:id="600" w:name="_ENREF_12"/>
      <w:r w:rsidRPr="005D434B">
        <w:t>Bruno, J.F., Stachowicz, J.J., Bertness, M.D., 2003. Inclusion of facilitation into ecological theory. Trends in Ecology &amp; Evolution 18, 119-125.</w:t>
      </w:r>
      <w:bookmarkEnd w:id="600"/>
    </w:p>
    <w:p w14:paraId="67048D48" w14:textId="77777777" w:rsidR="005D434B" w:rsidRPr="005D434B" w:rsidRDefault="005D434B" w:rsidP="005D434B">
      <w:pPr>
        <w:pStyle w:val="EndNoteBibliography"/>
        <w:spacing w:after="0"/>
      </w:pPr>
      <w:bookmarkStart w:id="601" w:name="_ENREF_13"/>
      <w:r w:rsidRPr="005D434B">
        <w:t>Cable, D.R., 1969. Competition in the semidesert grass‐shrub type as influneced by root systems, growth habits, and soil moisture extraction. Ecology 50, 27-38.</w:t>
      </w:r>
      <w:bookmarkEnd w:id="601"/>
    </w:p>
    <w:p w14:paraId="6C38B429" w14:textId="77777777" w:rsidR="005D434B" w:rsidRPr="005D434B" w:rsidRDefault="005D434B" w:rsidP="005D434B">
      <w:pPr>
        <w:pStyle w:val="EndNoteBibliography"/>
        <w:spacing w:after="0"/>
      </w:pPr>
      <w:bookmarkStart w:id="602" w:name="_ENREF_14"/>
      <w:r w:rsidRPr="005D434B">
        <w:t>Callaway, R.M., Pennings, S.C., 2000. Facilitation may buffer competitive effects indirect and diffuse interactions among salt marsh plants. American Naturalist 156, 416-424.</w:t>
      </w:r>
      <w:bookmarkEnd w:id="602"/>
    </w:p>
    <w:p w14:paraId="0D637AC7" w14:textId="77777777" w:rsidR="005D434B" w:rsidRPr="005D434B" w:rsidRDefault="005D434B" w:rsidP="005D434B">
      <w:pPr>
        <w:pStyle w:val="EndNoteBibliography"/>
        <w:spacing w:after="0"/>
      </w:pPr>
      <w:bookmarkStart w:id="603" w:name="_ENREF_15"/>
      <w:r w:rsidRPr="005D434B">
        <w:lastRenderedPageBreak/>
        <w:t>Callaway, R.M., Walker, L.R., 1997a. Competition and Facilitation A Synthetic Approach to Interactions in Plant Communities. Ecology 78, 1958-1965.</w:t>
      </w:r>
      <w:bookmarkEnd w:id="603"/>
    </w:p>
    <w:p w14:paraId="4FD0E08D" w14:textId="77777777" w:rsidR="005D434B" w:rsidRPr="005D434B" w:rsidRDefault="005D434B" w:rsidP="005D434B">
      <w:pPr>
        <w:pStyle w:val="EndNoteBibliography"/>
        <w:spacing w:after="0"/>
      </w:pPr>
      <w:bookmarkStart w:id="604" w:name="_ENREF_16"/>
      <w:r w:rsidRPr="005D434B">
        <w:t>Callaway, R.M., Walker, L.R., 1997b. Competition and facilitation: a synthetic approach to interactions in plant communities. Ecology 78, 1958-1965.</w:t>
      </w:r>
      <w:bookmarkEnd w:id="604"/>
    </w:p>
    <w:p w14:paraId="4C441C65" w14:textId="77777777" w:rsidR="005D434B" w:rsidRPr="005D434B" w:rsidRDefault="005D434B" w:rsidP="005D434B">
      <w:pPr>
        <w:pStyle w:val="EndNoteBibliography"/>
        <w:spacing w:after="0"/>
      </w:pPr>
      <w:bookmarkStart w:id="605" w:name="_ENREF_17"/>
      <w:r w:rsidRPr="005D434B">
        <w:t>Cane, J.H., Minckley, R., Kervin, L., Roulston, T.A., 2005. Temporally persistent patterns of incidence and abundance in a pollinator guild at annual and decadal scales: the bees of Larrea tridentata. Biological Journal of the Linnean Society 85, 319-329.</w:t>
      </w:r>
      <w:bookmarkEnd w:id="605"/>
    </w:p>
    <w:p w14:paraId="2B9FE6A5" w14:textId="77777777" w:rsidR="005D434B" w:rsidRPr="005D434B" w:rsidRDefault="005D434B" w:rsidP="005D434B">
      <w:pPr>
        <w:pStyle w:val="EndNoteBibliography"/>
        <w:spacing w:after="0"/>
      </w:pPr>
      <w:bookmarkStart w:id="606" w:name="_ENREF_18"/>
      <w:r w:rsidRPr="005D434B">
        <w:t>Cane, J.H., Tepedino, V.J., 2017. Gauging the effect of honey bee pollen collection on native bee communities. Conservation Letters 10, 205-210.</w:t>
      </w:r>
      <w:bookmarkEnd w:id="606"/>
    </w:p>
    <w:p w14:paraId="58AB0A07" w14:textId="77777777" w:rsidR="005D434B" w:rsidRPr="005D434B" w:rsidRDefault="005D434B" w:rsidP="005D434B">
      <w:pPr>
        <w:pStyle w:val="EndNoteBibliography"/>
        <w:spacing w:after="0"/>
      </w:pPr>
      <w:bookmarkStart w:id="607" w:name="_ENREF_19"/>
      <w:r w:rsidRPr="005D434B">
        <w:t>Chacoff, N.P., Vázquez, D.P., Lomáscolo, S.B., Stevani, E.L., Dorado, J., Padrón, B., 2012. Evaluating sampling completeness in a desert plant–pollinator network. Journal of Animal Ecology 81, 190-200.</w:t>
      </w:r>
      <w:bookmarkEnd w:id="607"/>
    </w:p>
    <w:p w14:paraId="2E929C4E" w14:textId="77777777" w:rsidR="005D434B" w:rsidRPr="005D434B" w:rsidRDefault="005D434B" w:rsidP="005D434B">
      <w:pPr>
        <w:pStyle w:val="EndNoteBibliography"/>
        <w:spacing w:after="0"/>
      </w:pPr>
      <w:bookmarkStart w:id="608" w:name="_ENREF_20"/>
      <w:r w:rsidRPr="005D434B">
        <w:t>Chesson, P., Gebauer, R.L., Schwinning, S., Huntly, N., Wiegand, K., Ernest, M.S., Sher, A., Novoplansky, A., Weltzin, J.F., 2004. Resource pulses, species interactions, and diversity maintenance in arid and semi-arid environments. Oecologia 141, 236-253.</w:t>
      </w:r>
      <w:bookmarkEnd w:id="608"/>
    </w:p>
    <w:p w14:paraId="475DE991" w14:textId="77777777" w:rsidR="005D434B" w:rsidRPr="005D434B" w:rsidRDefault="005D434B" w:rsidP="005D434B">
      <w:pPr>
        <w:pStyle w:val="EndNoteBibliography"/>
        <w:spacing w:after="0"/>
      </w:pPr>
      <w:bookmarkStart w:id="609" w:name="_ENREF_21"/>
      <w:r w:rsidRPr="005D434B">
        <w:t>Clements, F.E., Goldsmith, G.W., 1924. phytometer method in ecology.</w:t>
      </w:r>
      <w:bookmarkEnd w:id="609"/>
    </w:p>
    <w:p w14:paraId="7F8C72E9" w14:textId="77777777" w:rsidR="005D434B" w:rsidRPr="005D434B" w:rsidRDefault="005D434B" w:rsidP="005D434B">
      <w:pPr>
        <w:pStyle w:val="EndNoteBibliography"/>
        <w:spacing w:after="0"/>
      </w:pPr>
      <w:bookmarkStart w:id="610" w:name="_ENREF_22"/>
      <w:r w:rsidRPr="005D434B">
        <w:t>Cline, A.R., Audisio, P., 2010. Revision of the new world short-winged flower beetles (Coleoptera: Kateretidae). Part I. Generic review and revision of Anthonaeus Horn, 1879. The Coleopterists Bulletin, 173-186.</w:t>
      </w:r>
      <w:bookmarkEnd w:id="610"/>
    </w:p>
    <w:p w14:paraId="3A32B16C" w14:textId="77777777" w:rsidR="005D434B" w:rsidRPr="005D434B" w:rsidRDefault="005D434B" w:rsidP="005D434B">
      <w:pPr>
        <w:pStyle w:val="EndNoteBibliography"/>
        <w:spacing w:after="0"/>
      </w:pPr>
      <w:bookmarkStart w:id="611" w:name="_ENREF_23"/>
      <w:r w:rsidRPr="005D434B">
        <w:t>Davis, W., Philbrick, R., 1986. Natural hybridization between Malacothrix incana and M. saxatilis var. implicata (Asteraceae: Lactuceae) on San Miguel Island, California. Madroño, 253-263.</w:t>
      </w:r>
      <w:bookmarkEnd w:id="611"/>
    </w:p>
    <w:p w14:paraId="2CC36EA9" w14:textId="77777777" w:rsidR="005D434B" w:rsidRPr="005D434B" w:rsidRDefault="005D434B" w:rsidP="005D434B">
      <w:pPr>
        <w:pStyle w:val="EndNoteBibliography"/>
        <w:spacing w:after="0"/>
      </w:pPr>
      <w:bookmarkStart w:id="612" w:name="_ENREF_24"/>
      <w:r w:rsidRPr="005D434B">
        <w:t>Ellison, A.M., Bank, M.S., Clinton, B.D., Colburn, E.A., Elliott, K., Ford, C.R., Foster, D.R., Kloeppel, B.D., Knoepp, J.D., Lovett, G.M., 2005. Loss of foundation species: consequences for the structure and dynamics of forested ecosystems. Frontiers in Ecology and the Environment 3, 479-486.</w:t>
      </w:r>
      <w:bookmarkEnd w:id="612"/>
    </w:p>
    <w:p w14:paraId="79F6BD32" w14:textId="77777777" w:rsidR="005D434B" w:rsidRPr="005D434B" w:rsidRDefault="005D434B" w:rsidP="005D434B">
      <w:pPr>
        <w:pStyle w:val="EndNoteBibliography"/>
        <w:spacing w:after="0"/>
      </w:pPr>
      <w:bookmarkStart w:id="613" w:name="_ENREF_25"/>
      <w:r w:rsidRPr="005D434B">
        <w:t>Facelli, J.M., Temby, A.M., 2002. Multiple effects of shrubs on annual plant communities in arid lands of South Australia. Austral ecology 27, 422-432.</w:t>
      </w:r>
      <w:bookmarkEnd w:id="613"/>
    </w:p>
    <w:p w14:paraId="6839D8DC" w14:textId="77777777" w:rsidR="005D434B" w:rsidRPr="005D434B" w:rsidRDefault="005D434B" w:rsidP="005D434B">
      <w:pPr>
        <w:pStyle w:val="EndNoteBibliography"/>
        <w:spacing w:after="0"/>
      </w:pPr>
      <w:bookmarkStart w:id="614" w:name="_ENREF_26"/>
      <w:r w:rsidRPr="005D434B">
        <w:t>Filazzola, A., Lortie, C.J., 2014. A systematic review and conceptual framework for the mechanistic pathways of nurse plants. Global Ecology and Biogeography 23, 1335-1345.</w:t>
      </w:r>
      <w:bookmarkEnd w:id="614"/>
    </w:p>
    <w:p w14:paraId="486265BB" w14:textId="77777777" w:rsidR="005D434B" w:rsidRPr="005D434B" w:rsidRDefault="005D434B" w:rsidP="005D434B">
      <w:pPr>
        <w:pStyle w:val="EndNoteBibliography"/>
        <w:spacing w:after="0"/>
      </w:pPr>
      <w:bookmarkStart w:id="615" w:name="_ENREF_27"/>
      <w:r w:rsidRPr="005D434B">
        <w:t>Fleming, T.H., Holland, J.N., 1998. The evolution of obligate pollination mutualisms: senita cactus and senita moth. Oecologia 114, 368-375.</w:t>
      </w:r>
      <w:bookmarkEnd w:id="615"/>
    </w:p>
    <w:p w14:paraId="487AFFF5" w14:textId="77777777" w:rsidR="005D434B" w:rsidRPr="005D434B" w:rsidRDefault="005D434B" w:rsidP="005D434B">
      <w:pPr>
        <w:pStyle w:val="EndNoteBibliography"/>
        <w:spacing w:after="0"/>
      </w:pPr>
      <w:bookmarkStart w:id="616" w:name="_ENREF_28"/>
      <w:r w:rsidRPr="005D434B">
        <w:t>Fleming, T.H., Sahley, C.T., Holland, J.N., Nason, J.D., Hamrick, J., 2001. Sonoran Desert columnar cacti and the evolution of generalized pollination systems. Ecological Monographs 71, 511-530.</w:t>
      </w:r>
      <w:bookmarkEnd w:id="616"/>
    </w:p>
    <w:p w14:paraId="51E79A2C" w14:textId="77777777" w:rsidR="005D434B" w:rsidRPr="005D434B" w:rsidRDefault="005D434B" w:rsidP="005D434B">
      <w:pPr>
        <w:pStyle w:val="EndNoteBibliography"/>
        <w:spacing w:after="0"/>
      </w:pPr>
      <w:bookmarkStart w:id="617" w:name="_ENREF_29"/>
      <w:r w:rsidRPr="005D434B">
        <w:t>Flores, J., Jurado, E., 2003. Are nurse‐protégé interactions more common among plants from arid environments? Journal of Vegetation Science 14, 911-916.</w:t>
      </w:r>
      <w:bookmarkEnd w:id="617"/>
    </w:p>
    <w:p w14:paraId="17F0FCB3" w14:textId="77777777" w:rsidR="005D434B" w:rsidRPr="005D434B" w:rsidRDefault="005D434B" w:rsidP="005D434B">
      <w:pPr>
        <w:pStyle w:val="EndNoteBibliography"/>
        <w:spacing w:after="0"/>
      </w:pPr>
      <w:bookmarkStart w:id="618" w:name="_ENREF_30"/>
      <w:r w:rsidRPr="005D434B">
        <w:t>Franco, A., De Soyza, A., Virginia, R., Reynolds, J., Whitford, W., 1994. Effects of plant size and water relations on gas exchange and growth of the desert shrub Larrea tridentata. Oecologia 97, 171-178.</w:t>
      </w:r>
      <w:bookmarkEnd w:id="618"/>
    </w:p>
    <w:p w14:paraId="1281BAF1" w14:textId="77777777" w:rsidR="005D434B" w:rsidRPr="005D434B" w:rsidRDefault="005D434B" w:rsidP="005D434B">
      <w:pPr>
        <w:pStyle w:val="EndNoteBibliography"/>
        <w:spacing w:after="0"/>
      </w:pPr>
      <w:bookmarkStart w:id="619" w:name="_ENREF_31"/>
      <w:r w:rsidRPr="005D434B">
        <w:t>Gentry, A.H., 1974. Flowering phenology and diversity in tropical Bignoniaceae. Biotropica, 64-68.</w:t>
      </w:r>
      <w:bookmarkEnd w:id="619"/>
    </w:p>
    <w:p w14:paraId="196CCFA4" w14:textId="77777777" w:rsidR="005D434B" w:rsidRPr="005D434B" w:rsidRDefault="005D434B" w:rsidP="005D434B">
      <w:pPr>
        <w:pStyle w:val="EndNoteBibliography"/>
        <w:spacing w:after="0"/>
      </w:pPr>
      <w:bookmarkStart w:id="620" w:name="_ENREF_32"/>
      <w:r w:rsidRPr="005D434B">
        <w:t>Ghazoul, J., 2006. Floral diversity and the facilitation of pollination. Journal of Ecology 94, 295-304.</w:t>
      </w:r>
      <w:bookmarkEnd w:id="620"/>
    </w:p>
    <w:p w14:paraId="26984F26" w14:textId="77777777" w:rsidR="005D434B" w:rsidRPr="005D434B" w:rsidRDefault="005D434B" w:rsidP="005D434B">
      <w:pPr>
        <w:pStyle w:val="EndNoteBibliography"/>
        <w:spacing w:after="0"/>
      </w:pPr>
      <w:bookmarkStart w:id="621" w:name="_ENREF_33"/>
      <w:r w:rsidRPr="005D434B">
        <w:lastRenderedPageBreak/>
        <w:t>Goldberg, D.E., Turkington, R., Olsvig-Whittaker, L., Dyer, A.R., 2001. Density dependence in an annual plant community: variation among life history stages. Ecological Monographs 71, 423-446.</w:t>
      </w:r>
      <w:bookmarkEnd w:id="621"/>
    </w:p>
    <w:p w14:paraId="5F00590E" w14:textId="77777777" w:rsidR="005D434B" w:rsidRPr="005D434B" w:rsidRDefault="005D434B" w:rsidP="005D434B">
      <w:pPr>
        <w:pStyle w:val="EndNoteBibliography"/>
        <w:spacing w:after="0"/>
      </w:pPr>
      <w:bookmarkStart w:id="622" w:name="_ENREF_34"/>
      <w:r w:rsidRPr="005D434B">
        <w:t>Grissell, E.E., Schauff, M.E., 1990. A handbook of the families of Nearctic Chalcidoidea (Hymenoptera). A handbook of the families of Nearctic Chalcidoidea (Hymenoptera).</w:t>
      </w:r>
      <w:bookmarkEnd w:id="622"/>
    </w:p>
    <w:p w14:paraId="512C3EDC" w14:textId="77777777" w:rsidR="005D434B" w:rsidRPr="005D434B" w:rsidRDefault="005D434B" w:rsidP="005D434B">
      <w:pPr>
        <w:pStyle w:val="EndNoteBibliography"/>
        <w:spacing w:after="0"/>
      </w:pPr>
      <w:bookmarkStart w:id="623" w:name="_ENREF_35"/>
      <w:r w:rsidRPr="005D434B">
        <w:t>Halvorson, W.L., Patten, D.T., 1975. Productivity and flowering of winter ephemerals in relation to Sonoran Desert shrubs. American Midland Naturalist, 311-319.</w:t>
      </w:r>
      <w:bookmarkEnd w:id="623"/>
    </w:p>
    <w:p w14:paraId="71FE06FD" w14:textId="77777777" w:rsidR="005D434B" w:rsidRPr="005D434B" w:rsidRDefault="005D434B" w:rsidP="005D434B">
      <w:pPr>
        <w:pStyle w:val="EndNoteBibliography"/>
        <w:spacing w:after="0"/>
      </w:pPr>
      <w:bookmarkStart w:id="624" w:name="_ENREF_36"/>
      <w:r w:rsidRPr="005D434B">
        <w:t>Heinrich, B., Raven, P.H., 1972. Energetics and pollination ecology. Science 176, 597-602.</w:t>
      </w:r>
      <w:bookmarkEnd w:id="624"/>
    </w:p>
    <w:p w14:paraId="05C8D4DB" w14:textId="77777777" w:rsidR="005D434B" w:rsidRPr="005D434B" w:rsidRDefault="005D434B" w:rsidP="005D434B">
      <w:pPr>
        <w:pStyle w:val="EndNoteBibliography"/>
        <w:spacing w:after="0"/>
      </w:pPr>
      <w:bookmarkStart w:id="625" w:name="_ENREF_37"/>
      <w:r w:rsidRPr="005D434B">
        <w:t>Holland, N.J., Fleming, T.H., 2002. Co-pollinators and specialization in the pollinating seed-consumer mutualism between senita cacti and senita moths. Oecologia 133, 534-540.</w:t>
      </w:r>
      <w:bookmarkEnd w:id="625"/>
    </w:p>
    <w:p w14:paraId="7D24CE9F" w14:textId="77777777" w:rsidR="005D434B" w:rsidRPr="005D434B" w:rsidRDefault="005D434B" w:rsidP="005D434B">
      <w:pPr>
        <w:pStyle w:val="EndNoteBibliography"/>
        <w:spacing w:after="0"/>
      </w:pPr>
      <w:bookmarkStart w:id="626" w:name="_ENREF_38"/>
      <w:r w:rsidRPr="005D434B">
        <w:t>Holzapfel, C., Mahall, B.E., 1999. Bidirectional facilitation and interference between shrubs and annuals in the Mojave Desert. Ecology 80, 1747-1761.</w:t>
      </w:r>
      <w:bookmarkEnd w:id="626"/>
    </w:p>
    <w:p w14:paraId="0C5F373F" w14:textId="77777777" w:rsidR="005D434B" w:rsidRPr="005D434B" w:rsidRDefault="005D434B" w:rsidP="005D434B">
      <w:pPr>
        <w:pStyle w:val="EndNoteBibliography"/>
        <w:spacing w:after="0"/>
      </w:pPr>
      <w:bookmarkStart w:id="627" w:name="_ENREF_39"/>
      <w:r w:rsidRPr="005D434B">
        <w:t>Hurd Jr, P.D., Linsley, E.G., 1975. Some insects other than bees associated with Larrea tridentata in the southwestern United States. Proceedings of the Entomological Society of Washington.</w:t>
      </w:r>
      <w:bookmarkEnd w:id="627"/>
    </w:p>
    <w:p w14:paraId="5D4CD710" w14:textId="77777777" w:rsidR="005D434B" w:rsidRPr="005D434B" w:rsidRDefault="005D434B" w:rsidP="005D434B">
      <w:pPr>
        <w:pStyle w:val="EndNoteBibliography"/>
        <w:spacing w:after="0"/>
      </w:pPr>
      <w:bookmarkStart w:id="628" w:name="_ENREF_40"/>
      <w:r w:rsidRPr="005D434B">
        <w:t>Iler, A.M., Inouye, D.W., Høye, T.T., Miller‐Rushing, A.J., Burkle, L.A., Johnston, E.B., 2013. Maintenance of temporal synchrony between syrphid flies and floral resources despite differential phenological responses to climate. Global Change Biology 19, 2348-2359.</w:t>
      </w:r>
      <w:bookmarkEnd w:id="628"/>
    </w:p>
    <w:p w14:paraId="792CB5D0" w14:textId="77777777" w:rsidR="005D434B" w:rsidRPr="005D434B" w:rsidRDefault="005D434B" w:rsidP="005D434B">
      <w:pPr>
        <w:pStyle w:val="EndNoteBibliography"/>
        <w:spacing w:after="0"/>
      </w:pPr>
      <w:bookmarkStart w:id="629" w:name="_ENREF_41"/>
      <w:r w:rsidRPr="005D434B">
        <w:t>Inouye, D.W., Larson, B.M., Ssymank, A., Kevan, P.G., 2015. Flies and flowers III: ecology of foraging and pollination. Journal of Pollination Ecology 16, 115-133.</w:t>
      </w:r>
      <w:bookmarkEnd w:id="629"/>
    </w:p>
    <w:p w14:paraId="37FCDC44" w14:textId="77777777" w:rsidR="005D434B" w:rsidRPr="005D434B" w:rsidRDefault="005D434B" w:rsidP="005D434B">
      <w:pPr>
        <w:pStyle w:val="EndNoteBibliography"/>
        <w:spacing w:after="0"/>
      </w:pPr>
      <w:bookmarkStart w:id="630" w:name="_ENREF_42"/>
      <w:r w:rsidRPr="005D434B">
        <w:t>Jennings, W.B., 2001. Comparative flowering phenology of plants in the western Mojave Desert. Madroño, 162-171.</w:t>
      </w:r>
      <w:bookmarkEnd w:id="630"/>
    </w:p>
    <w:p w14:paraId="440B59E1" w14:textId="77777777" w:rsidR="005D434B" w:rsidRPr="005D434B" w:rsidRDefault="005D434B" w:rsidP="005D434B">
      <w:pPr>
        <w:pStyle w:val="EndNoteBibliography"/>
        <w:spacing w:after="0"/>
      </w:pPr>
      <w:bookmarkStart w:id="631" w:name="_ENREF_43"/>
      <w:r w:rsidRPr="005D434B">
        <w:t>Kearns, C.A., Inouye, D.W., 1993. Techniques for pollination biologists. University press of Colorado.</w:t>
      </w:r>
      <w:bookmarkEnd w:id="631"/>
    </w:p>
    <w:p w14:paraId="17AD7EE6" w14:textId="77777777" w:rsidR="005D434B" w:rsidRPr="005D434B" w:rsidRDefault="005D434B" w:rsidP="005D434B">
      <w:pPr>
        <w:pStyle w:val="EndNoteBibliography"/>
        <w:spacing w:after="0"/>
      </w:pPr>
      <w:bookmarkStart w:id="632" w:name="_ENREF_44"/>
      <w:r w:rsidRPr="005D434B">
        <w:t>Laverty, T.M., 1992. Plant interactions for pollinator visits: a test of the magnet species effect. Oecologia 89, 502-508.</w:t>
      </w:r>
      <w:bookmarkEnd w:id="632"/>
    </w:p>
    <w:p w14:paraId="40E9FF02" w14:textId="77777777" w:rsidR="005D434B" w:rsidRPr="005D434B" w:rsidRDefault="005D434B" w:rsidP="005D434B">
      <w:pPr>
        <w:pStyle w:val="EndNoteBibliography"/>
        <w:spacing w:after="0"/>
      </w:pPr>
      <w:bookmarkStart w:id="633" w:name="_ENREF_45"/>
      <w:r w:rsidRPr="005D434B">
        <w:t>Legendre, P., Gallagher, E.D., 2001. Ecologically meaningful transformations for ordination of species data. Oecologia 129, 271-280.</w:t>
      </w:r>
      <w:bookmarkEnd w:id="633"/>
    </w:p>
    <w:p w14:paraId="5D83A618" w14:textId="77777777" w:rsidR="005D434B" w:rsidRPr="005D434B" w:rsidRDefault="005D434B" w:rsidP="005D434B">
      <w:pPr>
        <w:pStyle w:val="EndNoteBibliography"/>
        <w:spacing w:after="0"/>
      </w:pPr>
      <w:bookmarkStart w:id="634" w:name="_ENREF_46"/>
      <w:r w:rsidRPr="005D434B">
        <w:t>Lortie, C.J., Budden, A.E., Reid, A.M., 2012. From birds to bees: applying video observation techniques to invertebrate pollinators. Journal of Pollination Ecology 6, 125-128.</w:t>
      </w:r>
      <w:bookmarkEnd w:id="634"/>
    </w:p>
    <w:p w14:paraId="2409D012" w14:textId="77777777" w:rsidR="005D434B" w:rsidRPr="005D434B" w:rsidRDefault="005D434B" w:rsidP="005D434B">
      <w:pPr>
        <w:pStyle w:val="EndNoteBibliography"/>
        <w:spacing w:after="0"/>
      </w:pPr>
      <w:bookmarkStart w:id="635" w:name="_ENREF_47"/>
      <w:r w:rsidRPr="005D434B">
        <w:t>Marshall, S., 2012. Flies. The natural history and diversity of Diptera.</w:t>
      </w:r>
      <w:bookmarkEnd w:id="635"/>
    </w:p>
    <w:p w14:paraId="7857AC36" w14:textId="77777777" w:rsidR="005D434B" w:rsidRPr="005D434B" w:rsidRDefault="005D434B" w:rsidP="005D434B">
      <w:pPr>
        <w:pStyle w:val="EndNoteBibliography"/>
        <w:spacing w:after="0"/>
      </w:pPr>
      <w:bookmarkStart w:id="636" w:name="_ENREF_48"/>
      <w:r w:rsidRPr="005D434B">
        <w:t>McIntire, E.J., Fajardo, A., 2014. Facilitation as a ubiquitous driver of biodiversity. New Phytologist 201, 403-416.</w:t>
      </w:r>
      <w:bookmarkEnd w:id="636"/>
    </w:p>
    <w:p w14:paraId="303402C3" w14:textId="77777777" w:rsidR="005D434B" w:rsidRPr="005D434B" w:rsidRDefault="005D434B" w:rsidP="005D434B">
      <w:pPr>
        <w:pStyle w:val="EndNoteBibliography"/>
        <w:spacing w:after="0"/>
      </w:pPr>
      <w:bookmarkStart w:id="637" w:name="_ENREF_49"/>
      <w:r w:rsidRPr="005D434B">
        <w:t>McKinney, A.M., Goodell, K., 2010. Shading by invasive shrub reduces seed production and pollinator services in a native herb. Biological Invasions 12, 2751-2763.</w:t>
      </w:r>
      <w:bookmarkEnd w:id="637"/>
    </w:p>
    <w:p w14:paraId="5431BE84" w14:textId="77777777" w:rsidR="005D434B" w:rsidRPr="005D434B" w:rsidRDefault="005D434B" w:rsidP="005D434B">
      <w:pPr>
        <w:pStyle w:val="EndNoteBibliography"/>
        <w:spacing w:after="0"/>
      </w:pPr>
      <w:bookmarkStart w:id="638" w:name="_ENREF_50"/>
      <w:r w:rsidRPr="005D434B">
        <w:t>McPeek, M.A., Peckarsky, B.L., 1998. Life histories and the strengths of species interactions: combining mortality, growth, and fecundity effects. Ecology 79, 867-879.</w:t>
      </w:r>
      <w:bookmarkEnd w:id="638"/>
    </w:p>
    <w:p w14:paraId="643FE86B" w14:textId="77777777" w:rsidR="005D434B" w:rsidRPr="005D434B" w:rsidRDefault="005D434B" w:rsidP="005D434B">
      <w:pPr>
        <w:pStyle w:val="EndNoteBibliography"/>
        <w:spacing w:after="0"/>
      </w:pPr>
      <w:bookmarkStart w:id="639" w:name="_ENREF_51"/>
      <w:r w:rsidRPr="005D434B">
        <w:t>Michener, C.D., 2000. The bees of the world. JHU press.</w:t>
      </w:r>
      <w:bookmarkEnd w:id="639"/>
    </w:p>
    <w:p w14:paraId="3A961A91" w14:textId="77777777" w:rsidR="005D434B" w:rsidRPr="005D434B" w:rsidRDefault="005D434B" w:rsidP="005D434B">
      <w:pPr>
        <w:pStyle w:val="EndNoteBibliography"/>
        <w:spacing w:after="0"/>
      </w:pPr>
      <w:bookmarkStart w:id="640" w:name="_ENREF_52"/>
      <w:r w:rsidRPr="005D434B">
        <w:t>Michener, C.D., McGinley, R.J., Danforth, B.N., 1994. The bee genera of North and Central America (Hymenoptera: Apoidea). Smithsonian Institution Press.</w:t>
      </w:r>
      <w:bookmarkEnd w:id="640"/>
    </w:p>
    <w:p w14:paraId="6D17D35D" w14:textId="77777777" w:rsidR="005D434B" w:rsidRPr="005D434B" w:rsidRDefault="005D434B" w:rsidP="005D434B">
      <w:pPr>
        <w:pStyle w:val="EndNoteBibliography"/>
        <w:spacing w:after="0"/>
      </w:pPr>
      <w:bookmarkStart w:id="641" w:name="_ENREF_53"/>
      <w:r w:rsidRPr="005D434B">
        <w:t>Minckley, R.L., Cane, J.H., Kervin, L., Roulston, T., 1999. Spatial predictability and resource specialization of bees (Hymenoptera: Apoidea) at a superabundant, widespread resource. Biological Journal of the Linnean Society 67, 119-147.</w:t>
      </w:r>
      <w:bookmarkEnd w:id="641"/>
    </w:p>
    <w:p w14:paraId="4EBCF0F3" w14:textId="77777777" w:rsidR="005D434B" w:rsidRPr="005D434B" w:rsidRDefault="005D434B" w:rsidP="005D434B">
      <w:pPr>
        <w:pStyle w:val="EndNoteBibliography"/>
        <w:spacing w:after="0"/>
      </w:pPr>
      <w:bookmarkStart w:id="642" w:name="_ENREF_54"/>
      <w:r w:rsidRPr="005D434B">
        <w:t>Miranda, G., Young, A., Locke, M., Marshall, S., Skevington, J., Thompson, F., 2013. Key to the genera of Nearctic Syrphidae. Canadian Journal of Arthropod Identification 23, 351.</w:t>
      </w:r>
      <w:bookmarkEnd w:id="642"/>
    </w:p>
    <w:p w14:paraId="48ECB236" w14:textId="77777777" w:rsidR="005D434B" w:rsidRPr="005D434B" w:rsidRDefault="005D434B" w:rsidP="005D434B">
      <w:pPr>
        <w:pStyle w:val="EndNoteBibliography"/>
        <w:spacing w:after="0"/>
      </w:pPr>
      <w:bookmarkStart w:id="643" w:name="_ENREF_55"/>
      <w:r w:rsidRPr="005D434B">
        <w:t>Morhardt, S., Morhardt, E., 2004. California desert flowers: an introduction to families, genera, and species. Univ of California Press.</w:t>
      </w:r>
      <w:bookmarkEnd w:id="643"/>
    </w:p>
    <w:p w14:paraId="5B20DBED" w14:textId="77777777" w:rsidR="005D434B" w:rsidRPr="005D434B" w:rsidRDefault="005D434B" w:rsidP="005D434B">
      <w:pPr>
        <w:pStyle w:val="EndNoteBibliography"/>
        <w:spacing w:after="0"/>
      </w:pPr>
      <w:bookmarkStart w:id="644" w:name="_ENREF_56"/>
      <w:r w:rsidRPr="005D434B">
        <w:t>Mosquin, T., 1971. Competition for pollinators as a stimulus for the evolution of flowering time. Oikos, 398-402.</w:t>
      </w:r>
      <w:bookmarkEnd w:id="644"/>
    </w:p>
    <w:p w14:paraId="1B724FB7" w14:textId="77777777" w:rsidR="005D434B" w:rsidRPr="005D434B" w:rsidRDefault="005D434B" w:rsidP="005D434B">
      <w:pPr>
        <w:pStyle w:val="EndNoteBibliography"/>
        <w:spacing w:after="0"/>
      </w:pPr>
      <w:bookmarkStart w:id="645" w:name="_ENREF_57"/>
      <w:r w:rsidRPr="005D434B">
        <w:t>Noma, T., Brewer, M.J., 2008. Seasonal abundance of resident parasitoids and predatory flies and corresponding soybean aphid densities, with comments on classical biological control of soybean aphid in the Midwest. Journal of Economic Entomology 101, 278-287.</w:t>
      </w:r>
      <w:bookmarkEnd w:id="645"/>
    </w:p>
    <w:p w14:paraId="526E7046" w14:textId="77777777" w:rsidR="005D434B" w:rsidRPr="005D434B" w:rsidRDefault="005D434B" w:rsidP="005D434B">
      <w:pPr>
        <w:pStyle w:val="EndNoteBibliography"/>
        <w:spacing w:after="0"/>
      </w:pPr>
      <w:bookmarkStart w:id="646" w:name="_ENREF_58"/>
      <w:r w:rsidRPr="005D434B">
        <w:t>Oliver, I., Beattie, A.J., 1993. A possible method for the rapid assessment of biodiversity. Conservation biology 7, 562-568.</w:t>
      </w:r>
      <w:bookmarkEnd w:id="646"/>
    </w:p>
    <w:p w14:paraId="5208E405" w14:textId="77777777" w:rsidR="005D434B" w:rsidRPr="005D434B" w:rsidRDefault="005D434B" w:rsidP="005D434B">
      <w:pPr>
        <w:pStyle w:val="EndNoteBibliography"/>
        <w:spacing w:after="0"/>
      </w:pPr>
      <w:bookmarkStart w:id="647" w:name="_ENREF_59"/>
      <w:r w:rsidRPr="005D434B">
        <w:t>Pellmyr, O., 2003. Yuccas, yucca moths, and coevolution: a review. Annals of the Missouri Botanical Garden, 35-55.</w:t>
      </w:r>
      <w:bookmarkEnd w:id="647"/>
    </w:p>
    <w:p w14:paraId="5F056474" w14:textId="77777777" w:rsidR="005D434B" w:rsidRPr="005D434B" w:rsidRDefault="005D434B" w:rsidP="005D434B">
      <w:pPr>
        <w:pStyle w:val="EndNoteBibliography"/>
        <w:spacing w:after="0"/>
      </w:pPr>
      <w:bookmarkStart w:id="648" w:name="_ENREF_60"/>
      <w:r w:rsidRPr="005D434B">
        <w:t>Petit, S., Dickson, C.R., 2005. Grass-tree (Xanthorrhoea semiplana, Liliaceae) facilitation of the endangered pink-lipped spider orchid (Caladenia syn. Arachnorchis behrii, Orchidaceae) varies in South Australia. Australian Journal of Botany 53, 455-464.</w:t>
      </w:r>
      <w:bookmarkEnd w:id="648"/>
    </w:p>
    <w:p w14:paraId="20DC5C6B" w14:textId="77777777" w:rsidR="005D434B" w:rsidRPr="005D434B" w:rsidRDefault="005D434B" w:rsidP="005D434B">
      <w:pPr>
        <w:pStyle w:val="EndNoteBibliography"/>
        <w:spacing w:after="0"/>
      </w:pPr>
      <w:bookmarkStart w:id="649" w:name="_ENREF_61"/>
      <w:r w:rsidRPr="005D434B">
        <w:t>Petrů, M., Tielbörger, K., Belkin, R., Sternberg, M., Jeltsch, F., 2006. Life history variation in an annual plant under two opposing environmental constraints along an aridity gradient. Ecography 29, 66-74.</w:t>
      </w:r>
      <w:bookmarkEnd w:id="649"/>
    </w:p>
    <w:p w14:paraId="5E1719D1" w14:textId="77777777" w:rsidR="005D434B" w:rsidRPr="005D434B" w:rsidRDefault="005D434B" w:rsidP="005D434B">
      <w:pPr>
        <w:pStyle w:val="EndNoteBibliography"/>
        <w:spacing w:after="0"/>
      </w:pPr>
      <w:bookmarkStart w:id="650" w:name="_ENREF_62"/>
      <w:r w:rsidRPr="005D434B">
        <w:t>Pugnaire, F.I., Haase, P., Puigdefabregas, J., 1996. Facilitation between higher plant species in a semiarid environment. Ecology 77, 1420-1426.</w:t>
      </w:r>
      <w:bookmarkEnd w:id="650"/>
    </w:p>
    <w:p w14:paraId="03038DF9" w14:textId="77777777" w:rsidR="005D434B" w:rsidRPr="005D434B" w:rsidRDefault="005D434B" w:rsidP="005D434B">
      <w:pPr>
        <w:pStyle w:val="EndNoteBibliography"/>
        <w:spacing w:after="0"/>
      </w:pPr>
      <w:bookmarkStart w:id="651" w:name="_ENREF_63"/>
      <w:r w:rsidRPr="005D434B">
        <w:t>Pyke, G.H., 1984. Optimal foraging theory: a critical review. Annual review of ecology and systematics 15, 523-575.</w:t>
      </w:r>
      <w:bookmarkEnd w:id="651"/>
    </w:p>
    <w:p w14:paraId="1654C9A9" w14:textId="77777777" w:rsidR="005D434B" w:rsidRPr="005D434B" w:rsidRDefault="005D434B" w:rsidP="005D434B">
      <w:pPr>
        <w:pStyle w:val="EndNoteBibliography"/>
        <w:spacing w:after="0"/>
      </w:pPr>
      <w:bookmarkStart w:id="652" w:name="_ENREF_64"/>
      <w:r w:rsidRPr="005D434B">
        <w:t>Pyke, G.H., Pulliam, H.R., Charnov, E.L., 1977. Optimal foraging: a selective review of theory and tests. The quarterly review of biology 52, 137-154.</w:t>
      </w:r>
      <w:bookmarkEnd w:id="652"/>
    </w:p>
    <w:p w14:paraId="5B7487C3" w14:textId="77777777" w:rsidR="005D434B" w:rsidRPr="005D434B" w:rsidRDefault="005D434B" w:rsidP="005D434B">
      <w:pPr>
        <w:pStyle w:val="EndNoteBibliography"/>
        <w:spacing w:after="0"/>
      </w:pPr>
      <w:bookmarkStart w:id="653" w:name="_ENREF_65"/>
      <w:r w:rsidRPr="005D434B">
        <w:t>Reid, A.M., Lortie, C.J., 2012. Cushion plants are foundation species with positive effects extending to higher trophic levels. Ecosphere 3.</w:t>
      </w:r>
      <w:bookmarkEnd w:id="653"/>
    </w:p>
    <w:p w14:paraId="6BBB506F" w14:textId="77777777" w:rsidR="005D434B" w:rsidRPr="005D434B" w:rsidRDefault="005D434B" w:rsidP="005D434B">
      <w:pPr>
        <w:pStyle w:val="EndNoteBibliography"/>
        <w:spacing w:after="0"/>
      </w:pPr>
      <w:bookmarkStart w:id="654" w:name="_ENREF_66"/>
      <w:r w:rsidRPr="005D434B">
        <w:t>Robertson, A.W., Mountjoy, C., Faulkner, B.E., Roberts, M.V., Macnair, M.R., 1999. Bumble bee selection of Mimulus guttatus flowers: the effects of pollen quality and reward depletion. Ecology 80, 2594-2606.</w:t>
      </w:r>
      <w:bookmarkEnd w:id="654"/>
    </w:p>
    <w:p w14:paraId="403DB682" w14:textId="77777777" w:rsidR="005D434B" w:rsidRPr="005D434B" w:rsidRDefault="005D434B" w:rsidP="005D434B">
      <w:pPr>
        <w:pStyle w:val="EndNoteBibliography"/>
        <w:spacing w:after="0"/>
      </w:pPr>
      <w:bookmarkStart w:id="655" w:name="_ENREF_67"/>
      <w:r w:rsidRPr="005D434B">
        <w:t>Roll, J., Mitchell, R.J., Cabin, R.J., Marshall, D.L., 1997. Reproductive Success Increases with Local Density of Conspecif ics in a Desert Mustard (Lesquerella fendleri) El Exito Reproductivo Incrementa con la Densidad Local de Coespecificos en la Mostaza del Desierto (Lesquerella fendleri). Conservation biology 11, 738-746.</w:t>
      </w:r>
      <w:bookmarkEnd w:id="655"/>
    </w:p>
    <w:p w14:paraId="68A4BA60" w14:textId="77777777" w:rsidR="005D434B" w:rsidRPr="005D434B" w:rsidRDefault="005D434B" w:rsidP="005D434B">
      <w:pPr>
        <w:pStyle w:val="EndNoteBibliography"/>
        <w:spacing w:after="0"/>
      </w:pPr>
      <w:bookmarkStart w:id="656" w:name="_ENREF_68"/>
      <w:r w:rsidRPr="005D434B">
        <w:t>Rousset, O., Lepart, J., 2000. Positive and negative interactions at different life stages of a colonizing species (Quercus humilis). Journal of Ecology 88, 401-412.</w:t>
      </w:r>
      <w:bookmarkEnd w:id="656"/>
    </w:p>
    <w:p w14:paraId="0D7D1E8F" w14:textId="77777777" w:rsidR="005D434B" w:rsidRPr="005D434B" w:rsidRDefault="005D434B" w:rsidP="005D434B">
      <w:pPr>
        <w:pStyle w:val="EndNoteBibliography"/>
        <w:spacing w:after="0"/>
      </w:pPr>
      <w:bookmarkStart w:id="657" w:name="_ENREF_69"/>
      <w:r w:rsidRPr="005D434B">
        <w:t>Rundel, P.W., Gibson, A.C., 2005. Ecological communities and processes in a Mojave Desert ecosystem. Cambridge University Press.</w:t>
      </w:r>
      <w:bookmarkEnd w:id="657"/>
    </w:p>
    <w:p w14:paraId="696331B8" w14:textId="77777777" w:rsidR="005D434B" w:rsidRPr="005D434B" w:rsidRDefault="005D434B" w:rsidP="005D434B">
      <w:pPr>
        <w:pStyle w:val="EndNoteBibliography"/>
        <w:spacing w:after="0"/>
      </w:pPr>
      <w:bookmarkStart w:id="658" w:name="_ENREF_70"/>
      <w:r w:rsidRPr="005D434B">
        <w:t>Rutowski, R.L., Alcock, J., 1980. Temporal variation in male copulatory behaviour in the solitary bee Nomadopsis puellae (Hymenoptera: Andrenidae). Behaviour 73, 175-187.</w:t>
      </w:r>
      <w:bookmarkEnd w:id="658"/>
    </w:p>
    <w:p w14:paraId="132B6994" w14:textId="77777777" w:rsidR="005D434B" w:rsidRPr="005D434B" w:rsidRDefault="005D434B" w:rsidP="005D434B">
      <w:pPr>
        <w:pStyle w:val="EndNoteBibliography"/>
        <w:spacing w:after="0"/>
      </w:pPr>
      <w:bookmarkStart w:id="659" w:name="_ENREF_71"/>
      <w:r w:rsidRPr="005D434B">
        <w:t>Ruttan, A., Filazzola, A., Lortie, C.J., 2016. Shrub-annual facilitation complexes mediate insect community structure in arid environments. Journal of Arid Environments 134, 1-9.</w:t>
      </w:r>
      <w:bookmarkEnd w:id="659"/>
    </w:p>
    <w:p w14:paraId="17154F6D" w14:textId="4273D1DD" w:rsidR="005D434B" w:rsidRPr="005D434B" w:rsidRDefault="005D434B" w:rsidP="005D434B">
      <w:pPr>
        <w:pStyle w:val="EndNoteBibliography"/>
        <w:spacing w:after="0"/>
      </w:pPr>
      <w:bookmarkStart w:id="660" w:name="_ENREF_72"/>
      <w:r w:rsidRPr="005D434B">
        <w:t>Saul-Gershenz, L., Millar, J., McElfresh, J., 2012. Mojave National Preserve. National Park Service U.S. Department of the Interior. , https://</w:t>
      </w:r>
      <w:hyperlink r:id="rId9" w:history="1">
        <w:r w:rsidRPr="005D434B">
          <w:rPr>
            <w:rStyle w:val="Hyperlink"/>
          </w:rPr>
          <w:t>www.nps.gov/moja/learn/nature/upload/201204MOJAscience.pdf</w:t>
        </w:r>
      </w:hyperlink>
      <w:r w:rsidRPr="005D434B">
        <w:t>.</w:t>
      </w:r>
      <w:bookmarkEnd w:id="660"/>
    </w:p>
    <w:p w14:paraId="41887EB3" w14:textId="77777777" w:rsidR="005D434B" w:rsidRPr="005D434B" w:rsidRDefault="005D434B" w:rsidP="005D434B">
      <w:pPr>
        <w:pStyle w:val="EndNoteBibliography"/>
        <w:spacing w:after="0"/>
      </w:pPr>
      <w:bookmarkStart w:id="661" w:name="_ENREF_73"/>
      <w:r w:rsidRPr="005D434B">
        <w:t>Schafer, J., Mudrak, E., Haines, C., Parag, H., Moloney, K., Holzapfel, C., 2012. The association of native and non-native annual plants with Larrea tridentata (creosote bush) in the Mojave and Sonoran Deserts. Journal of arid environments 87, 129-135.</w:t>
      </w:r>
      <w:bookmarkEnd w:id="661"/>
    </w:p>
    <w:p w14:paraId="45E0A593" w14:textId="77777777" w:rsidR="005D434B" w:rsidRPr="005D434B" w:rsidRDefault="005D434B" w:rsidP="005D434B">
      <w:pPr>
        <w:pStyle w:val="EndNoteBibliography"/>
        <w:spacing w:after="0"/>
      </w:pPr>
      <w:bookmarkStart w:id="662" w:name="_ENREF_74"/>
      <w:r w:rsidRPr="005D434B">
        <w:t>Schemske, D.W., 1981. Floral convergence and pollinator sharing in two bee‐pollinated tropical herbs. Ecology 62, 946-954.</w:t>
      </w:r>
      <w:bookmarkEnd w:id="662"/>
    </w:p>
    <w:p w14:paraId="7640875B" w14:textId="77777777" w:rsidR="005D434B" w:rsidRPr="005D434B" w:rsidRDefault="005D434B" w:rsidP="005D434B">
      <w:pPr>
        <w:pStyle w:val="EndNoteBibliography"/>
        <w:spacing w:after="0"/>
      </w:pPr>
      <w:bookmarkStart w:id="663" w:name="_ENREF_75"/>
      <w:r w:rsidRPr="005D434B">
        <w:t>Schiffers, K., Tielbörger, K., 2006. Ontogenetic shifts in interactions among annual plants. Journal of Ecology 94, 336-341.</w:t>
      </w:r>
      <w:bookmarkEnd w:id="663"/>
    </w:p>
    <w:p w14:paraId="7BAB52FE" w14:textId="77777777" w:rsidR="005D434B" w:rsidRPr="005D434B" w:rsidRDefault="005D434B" w:rsidP="005D434B">
      <w:pPr>
        <w:pStyle w:val="EndNoteBibliography"/>
        <w:spacing w:after="0"/>
      </w:pPr>
      <w:bookmarkStart w:id="664" w:name="_ENREF_76"/>
      <w:r w:rsidRPr="005D434B">
        <w:t>Shavit, O., Dafni, A., Ne'eman, G., 2009. Competition between honeybees (Apis mellifera) and native solitary bees in the Mediterranean region of Israel—Implications for conservation. Israel Journal of Plant Sciences 57, 171-183.</w:t>
      </w:r>
      <w:bookmarkEnd w:id="664"/>
    </w:p>
    <w:p w14:paraId="1B445A22" w14:textId="77777777" w:rsidR="005D434B" w:rsidRPr="005D434B" w:rsidRDefault="005D434B" w:rsidP="005D434B">
      <w:pPr>
        <w:pStyle w:val="EndNoteBibliography"/>
        <w:spacing w:after="0"/>
      </w:pPr>
      <w:bookmarkStart w:id="665" w:name="_ENREF_77"/>
      <w:r w:rsidRPr="005D434B">
        <w:t>Sih, A., Baltus, M.-S., 1987. Patch size, pollinator behavior, and pollinator limitation in catnip. Ecology 68, 1679-1690.</w:t>
      </w:r>
      <w:bookmarkEnd w:id="665"/>
    </w:p>
    <w:p w14:paraId="471566C8" w14:textId="77777777" w:rsidR="005D434B" w:rsidRPr="005D434B" w:rsidRDefault="005D434B" w:rsidP="005D434B">
      <w:pPr>
        <w:pStyle w:val="EndNoteBibliography"/>
        <w:spacing w:after="0"/>
      </w:pPr>
      <w:bookmarkStart w:id="666" w:name="_ENREF_78"/>
      <w:r w:rsidRPr="005D434B">
        <w:t>Simpson, B., Neff, J., Moldenke, A., 1977. Reproductive systems of Larrea. Mabry, T, J,, Hunziker, J, H,, DiFeo, D, R,, jr ed (s). Creosote bush: biology and chemistry of Larrea in the New World deserts. Stroudsburg, Dowden, Hutchinson &amp; Ross Inc, 92-114.</w:t>
      </w:r>
      <w:bookmarkEnd w:id="666"/>
    </w:p>
    <w:p w14:paraId="0D17613D" w14:textId="77777777" w:rsidR="005D434B" w:rsidRPr="005D434B" w:rsidRDefault="005D434B" w:rsidP="005D434B">
      <w:pPr>
        <w:pStyle w:val="EndNoteBibliography"/>
        <w:spacing w:after="0"/>
      </w:pPr>
      <w:bookmarkStart w:id="667" w:name="_ENREF_79"/>
      <w:r w:rsidRPr="005D434B">
        <w:t>Simpson, B.B., Neff, J.L., 1987. Pollination Ecology in the Southwest. Aliso: A Journal of Systematic and Evolutionary Botany 11, 417-440.</w:t>
      </w:r>
      <w:bookmarkEnd w:id="667"/>
    </w:p>
    <w:p w14:paraId="4572877E" w14:textId="77777777" w:rsidR="005D434B" w:rsidRPr="005D434B" w:rsidRDefault="005D434B" w:rsidP="005D434B">
      <w:pPr>
        <w:pStyle w:val="EndNoteBibliography"/>
        <w:spacing w:after="0"/>
      </w:pPr>
      <w:bookmarkStart w:id="668" w:name="_ENREF_80"/>
      <w:r w:rsidRPr="005D434B">
        <w:t>Sotomayor, D.A., Lortie, C.J., 2015. Indirect interactions in terrestrial plant communities: emerging patterns and research gaps. Ecosphere 6, art103.</w:t>
      </w:r>
      <w:bookmarkEnd w:id="668"/>
    </w:p>
    <w:p w14:paraId="50102036" w14:textId="77777777" w:rsidR="005D434B" w:rsidRPr="005D434B" w:rsidRDefault="005D434B" w:rsidP="005D434B">
      <w:pPr>
        <w:pStyle w:val="EndNoteBibliography"/>
        <w:spacing w:after="0"/>
      </w:pPr>
      <w:bookmarkStart w:id="669" w:name="_ENREF_81"/>
      <w:r w:rsidRPr="005D434B">
        <w:t>Sowig, P., 1989. Effects of flowering plant's patch size on species composition of pollinator communities, foraging strategies, and resource partitioning in bumblebees (Hymenoptera: Apidae). Oecologia 78, 550-558.</w:t>
      </w:r>
      <w:bookmarkEnd w:id="669"/>
    </w:p>
    <w:p w14:paraId="3577DCC2" w14:textId="09B2D152" w:rsidR="005D434B" w:rsidRPr="005D434B" w:rsidRDefault="005D434B" w:rsidP="005D434B">
      <w:pPr>
        <w:pStyle w:val="EndNoteBibliography"/>
        <w:spacing w:after="0"/>
      </w:pPr>
      <w:bookmarkStart w:id="670" w:name="_ENREF_82"/>
      <w:r w:rsidRPr="005D434B">
        <w:t>Suzán, H., Nabhan, G.P., Patten, D.T., 1994. Nurse plant and floral biology of a rare night‐blooming cereus, Peniocereus striatus (Brandegee) F. Buxbaum. Conservation Biology 8, 461-470.</w:t>
      </w:r>
      <w:bookmarkEnd w:id="670"/>
    </w:p>
    <w:p w14:paraId="3F351340" w14:textId="77777777" w:rsidR="005D434B" w:rsidRPr="005D434B" w:rsidRDefault="005D434B" w:rsidP="005D434B">
      <w:pPr>
        <w:pStyle w:val="EndNoteBibliography"/>
        <w:spacing w:after="0"/>
      </w:pPr>
      <w:bookmarkStart w:id="671" w:name="_ENREF_83"/>
      <w:r w:rsidRPr="005D434B">
        <w:t>Teskey, H., Vockeroth, J., Wood, D., 1981. Manual of Nearctic Diptera. Ottawa, Research Branch, Agriculture Canada, Monograph 27.</w:t>
      </w:r>
      <w:bookmarkEnd w:id="671"/>
    </w:p>
    <w:p w14:paraId="41E4C5DB" w14:textId="14F0A1EE" w:rsidR="005D434B" w:rsidRPr="005D434B" w:rsidRDefault="005D434B" w:rsidP="005D434B">
      <w:pPr>
        <w:pStyle w:val="EndNoteBibliography"/>
        <w:spacing w:after="0"/>
      </w:pPr>
      <w:bookmarkStart w:id="672" w:name="_ENREF_84"/>
      <w:r w:rsidRPr="005D434B">
        <w:t>Thomson, J.D., 1978. Effects of Stand Composition on Insect Visitation in Two-Species Mixtures of Hieracium. American Midland Naturalist 100, 431-440.</w:t>
      </w:r>
      <w:bookmarkEnd w:id="672"/>
    </w:p>
    <w:p w14:paraId="605E38A1" w14:textId="77777777" w:rsidR="005D434B" w:rsidRPr="005D434B" w:rsidRDefault="005D434B" w:rsidP="005D434B">
      <w:pPr>
        <w:pStyle w:val="EndNoteBibliography"/>
        <w:spacing w:after="0"/>
      </w:pPr>
      <w:bookmarkStart w:id="673" w:name="_ENREF_85"/>
      <w:r w:rsidRPr="005D434B">
        <w:t>Tielbörger, K., Kadmon, R., 2000. Temporal environmental variation tips the balance between facilitation and interference in desert plants. Ecology 81, 1544-1553.</w:t>
      </w:r>
      <w:bookmarkEnd w:id="673"/>
    </w:p>
    <w:p w14:paraId="1BFD2768" w14:textId="77777777" w:rsidR="005D434B" w:rsidRPr="005D434B" w:rsidRDefault="005D434B" w:rsidP="005D434B">
      <w:pPr>
        <w:pStyle w:val="EndNoteBibliography"/>
        <w:spacing w:after="0"/>
      </w:pPr>
      <w:bookmarkStart w:id="674" w:name="_ENREF_86"/>
      <w:r w:rsidRPr="005D434B">
        <w:t>Triplehorn, C., Johnson, N.F., 2005. Borror and delong’s introduction to the study of insects. Brooks. Cole, Belmont, California, USA.</w:t>
      </w:r>
      <w:bookmarkEnd w:id="674"/>
    </w:p>
    <w:p w14:paraId="03BF5DBE" w14:textId="5D8D74E5" w:rsidR="005D434B" w:rsidRPr="005D434B" w:rsidRDefault="005D434B" w:rsidP="005D434B">
      <w:pPr>
        <w:pStyle w:val="EndNoteBibliography"/>
        <w:spacing w:after="0"/>
      </w:pPr>
      <w:bookmarkStart w:id="675" w:name="_ENREF_87"/>
      <w:r w:rsidRPr="005D434B">
        <w:t>Valiente-Banuet, A., Bolongaro-Crevenna, A., Briones, O., Ezcurra, E., Rosas, M., Nuñez, H., Barnard, G., Vazquez, E., 1991. Spatial relationships between cacti and nurse shrubs in a semi‐arid environment in central Mexico. Journal of Vegetation Science 2, 15-20.</w:t>
      </w:r>
      <w:bookmarkEnd w:id="675"/>
    </w:p>
    <w:p w14:paraId="3183214D" w14:textId="77777777" w:rsidR="005D434B" w:rsidRPr="005D434B" w:rsidRDefault="005D434B" w:rsidP="005D434B">
      <w:pPr>
        <w:pStyle w:val="EndNoteBibliography"/>
        <w:spacing w:after="0"/>
      </w:pPr>
      <w:bookmarkStart w:id="676" w:name="_ENREF_88"/>
      <w:r w:rsidRPr="005D434B">
        <w:t>Valiente‐Banuet, A., Verdú, M., 2007. Facilitation can increase the phylogenetic diversity of plant communities. Ecology letters 10, 1029-1036.</w:t>
      </w:r>
      <w:bookmarkEnd w:id="676"/>
    </w:p>
    <w:p w14:paraId="5DAD64D4" w14:textId="77777777" w:rsidR="005D434B" w:rsidRPr="005D434B" w:rsidRDefault="005D434B" w:rsidP="005D434B">
      <w:pPr>
        <w:pStyle w:val="EndNoteBibliography"/>
        <w:spacing w:after="0"/>
      </w:pPr>
      <w:bookmarkStart w:id="677" w:name="_ENREF_89"/>
      <w:r w:rsidRPr="005D434B">
        <w:t>Van Der Putten, W.H., 2009. A multitrophic perspective on functioning and evolution of facilitation in plant communities. Journal of Ecology 97, 1131-1138.</w:t>
      </w:r>
      <w:bookmarkEnd w:id="677"/>
    </w:p>
    <w:p w14:paraId="46D14197" w14:textId="4A5843FF" w:rsidR="005D434B" w:rsidRPr="005D434B" w:rsidRDefault="005D434B" w:rsidP="005D434B">
      <w:pPr>
        <w:pStyle w:val="EndNoteBibliography"/>
        <w:spacing w:after="0"/>
      </w:pPr>
      <w:bookmarkStart w:id="678" w:name="_ENREF_90"/>
      <w:r w:rsidRPr="005D434B">
        <w:t>Vasek, F.C., 1980. Creosote bush: long‐lived clones in the Mojave Desert. American Journal of Botany 67, 246-255.</w:t>
      </w:r>
      <w:bookmarkEnd w:id="678"/>
    </w:p>
    <w:p w14:paraId="700D67B3" w14:textId="77777777" w:rsidR="005D434B" w:rsidRPr="005D434B" w:rsidRDefault="005D434B" w:rsidP="005D434B">
      <w:pPr>
        <w:pStyle w:val="EndNoteBibliography"/>
        <w:spacing w:after="0"/>
      </w:pPr>
      <w:bookmarkStart w:id="679" w:name="_ENREF_91"/>
      <w:r w:rsidRPr="005D434B">
        <w:t>Vockeroth, J., 1992. The flower flies of the subfamily Syrphinae of Canada, Alaska, and Greenland: Diptera, Syrphidae. Agriculture Canada.</w:t>
      </w:r>
      <w:bookmarkEnd w:id="679"/>
    </w:p>
    <w:p w14:paraId="380D7973" w14:textId="77777777" w:rsidR="005D434B" w:rsidRPr="005D434B" w:rsidRDefault="005D434B" w:rsidP="005D434B">
      <w:pPr>
        <w:pStyle w:val="EndNoteBibliography"/>
        <w:spacing w:after="0"/>
      </w:pPr>
      <w:bookmarkStart w:id="680" w:name="_ENREF_92"/>
      <w:r w:rsidRPr="005D434B">
        <w:t>Wainwright, C.M., 1978. Hymenopteran territoriality and its influences on the pollination ecology of Lupinus arizonicus. The Southwestern Naturalist, 605-615.</w:t>
      </w:r>
      <w:bookmarkEnd w:id="680"/>
    </w:p>
    <w:p w14:paraId="2932D466" w14:textId="15870793" w:rsidR="005D434B" w:rsidRPr="005D434B" w:rsidRDefault="005D434B" w:rsidP="005D434B">
      <w:pPr>
        <w:pStyle w:val="EndNoteBibliography"/>
        <w:spacing w:after="0"/>
      </w:pPr>
      <w:bookmarkStart w:id="681" w:name="_ENREF_93"/>
      <w:r w:rsidRPr="005D434B">
        <w:t>Waser, N.M., 1986. Flower constancy: definition, cause, and measurement. The American Naturalist 127, 593-603.</w:t>
      </w:r>
      <w:bookmarkEnd w:id="681"/>
    </w:p>
    <w:p w14:paraId="423DFDDA" w14:textId="61EC16DF" w:rsidR="005D434B" w:rsidRPr="005D434B" w:rsidRDefault="005D434B" w:rsidP="005D434B">
      <w:pPr>
        <w:pStyle w:val="EndNoteBibliography"/>
        <w:spacing w:after="0"/>
      </w:pPr>
      <w:bookmarkStart w:id="682" w:name="_ENREF_94"/>
      <w:r w:rsidRPr="005D434B">
        <w:t>Wootton, J.T., 1994. The nature and consequences of indirect effects in ecological communities. Annual Review of Ecology and Systematics 25, 443-466.</w:t>
      </w:r>
      <w:bookmarkEnd w:id="682"/>
    </w:p>
    <w:p w14:paraId="45CD00D0" w14:textId="790BF3D2" w:rsidR="005D434B" w:rsidRPr="005D434B" w:rsidRDefault="005D434B" w:rsidP="005D434B">
      <w:pPr>
        <w:pStyle w:val="EndNoteBibliography"/>
      </w:pPr>
      <w:bookmarkStart w:id="683" w:name="_ENREF_95"/>
      <w:r w:rsidRPr="005D434B">
        <w:t>Yeaton, R.I., 1978. A cyclical relationship between Larrea tridentata and Opuntia leptocaulis in the northern Chihuahuan Desert. The Journal of Ecology, 651-656.</w:t>
      </w:r>
      <w:bookmarkEnd w:id="683"/>
    </w:p>
    <w:p w14:paraId="08A938C8" w14:textId="6F6CBF01" w:rsidR="00452C17" w:rsidRDefault="00D7348A" w:rsidP="000F6F41">
      <w:r>
        <w:fldChar w:fldCharType="end"/>
      </w:r>
    </w:p>
    <w:p w14:paraId="5EF3FFDC" w14:textId="77777777" w:rsidR="00452C17" w:rsidRDefault="00452C17" w:rsidP="000F6F41"/>
    <w:p w14:paraId="51AB8565" w14:textId="77777777" w:rsidR="00452C17" w:rsidRDefault="00452C17" w:rsidP="000F6F41"/>
    <w:p w14:paraId="3C2951CD" w14:textId="77777777" w:rsidR="00452C17" w:rsidRDefault="00452C17" w:rsidP="000F6F41"/>
    <w:p w14:paraId="183404B6" w14:textId="77777777" w:rsidR="00452C17" w:rsidRDefault="00452C17" w:rsidP="000F6F41"/>
    <w:p w14:paraId="1EA5686D" w14:textId="77777777" w:rsidR="00452C17" w:rsidRDefault="00452C17" w:rsidP="000F6F41"/>
    <w:p w14:paraId="4AA3DAD0" w14:textId="77777777" w:rsidR="00452C17" w:rsidRDefault="00452C17" w:rsidP="000F6F41"/>
    <w:p w14:paraId="0B0E46C4" w14:textId="64AA5237" w:rsidR="00452C17" w:rsidRDefault="00452C17" w:rsidP="000F6F41"/>
    <w:p w14:paraId="2A20E355" w14:textId="63C5B5CC" w:rsidR="00452C17" w:rsidRDefault="00452C17" w:rsidP="000F6F41"/>
    <w:p w14:paraId="32DC32CB" w14:textId="273682DE" w:rsidR="002329C4" w:rsidRDefault="002329C4" w:rsidP="000F6F41"/>
    <w:p w14:paraId="4ABE022E" w14:textId="77777777" w:rsidR="000F6F41" w:rsidRPr="00BA5800" w:rsidRDefault="000F6F41" w:rsidP="000F6F41">
      <w:r w:rsidRPr="00454DDC">
        <w:rPr>
          <w:u w:val="single"/>
        </w:rPr>
        <w:t>Figures</w:t>
      </w:r>
    </w:p>
    <w:p w14:paraId="7666716E" w14:textId="77777777" w:rsidR="000F6F41" w:rsidRDefault="000F6F41" w:rsidP="000F6F41">
      <w:r>
        <w:rPr>
          <w:noProof/>
        </w:rPr>
        <w:drawing>
          <wp:inline distT="0" distB="0" distL="0" distR="0" wp14:anchorId="0B6943C9" wp14:editId="605A37BB">
            <wp:extent cx="5943600" cy="3246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ation_By_RTU.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71BDF04" w14:textId="5A301FAC" w:rsidR="002329C4" w:rsidRDefault="002329C4"/>
    <w:p w14:paraId="395B010B" w14:textId="469B8336" w:rsidR="00D24044" w:rsidRDefault="000F6F41">
      <w:r>
        <w:t xml:space="preserve">Figure 1: The contribution of each recognizable taxonomic group (RTU) to the total number of flowers visited (weighted by video length) for each treatment. </w:t>
      </w:r>
      <w:r w:rsidR="00D24044">
        <w:br w:type="page"/>
      </w:r>
    </w:p>
    <w:p w14:paraId="3C0B0D7D" w14:textId="77777777" w:rsidR="000F6F41" w:rsidRDefault="000F6F41" w:rsidP="000F6F41"/>
    <w:p w14:paraId="7343DAF6" w14:textId="77777777" w:rsidR="000F6F41" w:rsidRDefault="000F6F41" w:rsidP="000F6F41">
      <w:r>
        <w:rPr>
          <w:noProof/>
        </w:rPr>
        <w:drawing>
          <wp:inline distT="0" distB="0" distL="0" distR="0" wp14:anchorId="0018E63E" wp14:editId="1EF207FC">
            <wp:extent cx="6675933" cy="329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UbyVisitDuration.jpeg"/>
                    <pic:cNvPicPr/>
                  </pic:nvPicPr>
                  <pic:blipFill>
                    <a:blip r:embed="rId11">
                      <a:extLst>
                        <a:ext uri="{28A0092B-C50C-407E-A947-70E740481C1C}">
                          <a14:useLocalDpi xmlns:a14="http://schemas.microsoft.com/office/drawing/2010/main" val="0"/>
                        </a:ext>
                      </a:extLst>
                    </a:blip>
                    <a:stretch>
                      <a:fillRect/>
                    </a:stretch>
                  </pic:blipFill>
                  <pic:spPr>
                    <a:xfrm>
                      <a:off x="0" y="0"/>
                      <a:ext cx="6694130" cy="3307731"/>
                    </a:xfrm>
                    <a:prstGeom prst="rect">
                      <a:avLst/>
                    </a:prstGeom>
                  </pic:spPr>
                </pic:pic>
              </a:graphicData>
            </a:graphic>
          </wp:inline>
        </w:drawing>
      </w:r>
    </w:p>
    <w:p w14:paraId="0D33F2A7" w14:textId="5DEC0073" w:rsidR="000F6F41" w:rsidRDefault="000F6F41" w:rsidP="000F6F41">
      <w:r w:rsidRPr="000C3C6E">
        <w:t xml:space="preserve">Figure 2: </w:t>
      </w:r>
      <w:r>
        <w:t xml:space="preserve">RTU specific responses in visit duration before and during blooming at each microsite. </w:t>
      </w:r>
      <w:r w:rsidR="00CE21B0">
        <w:t xml:space="preserve">The visit duration did not vary with microsite but showed a significant decrease with blooming. This was driven by pollinators in the ‘other’ category, which was comprised of primarily beetles and muscoid flies. </w:t>
      </w:r>
    </w:p>
    <w:p w14:paraId="1CF097B5" w14:textId="71A37638" w:rsidR="00D24044" w:rsidRDefault="00D24044">
      <w:r>
        <w:br w:type="page"/>
      </w:r>
    </w:p>
    <w:p w14:paraId="26FB4552" w14:textId="50A5FC78" w:rsidR="000F6F41" w:rsidRDefault="00E61D6C" w:rsidP="000F6F41">
      <w:r>
        <w:rPr>
          <w:noProof/>
        </w:rPr>
        <w:drawing>
          <wp:anchor distT="0" distB="0" distL="114300" distR="114300" simplePos="0" relativeHeight="251664384" behindDoc="0" locked="0" layoutInCell="1" allowOverlap="1" wp14:anchorId="5544F1C4" wp14:editId="08FDCAC7">
            <wp:simplePos x="0" y="0"/>
            <wp:positionH relativeFrom="column">
              <wp:posOffset>-352425</wp:posOffset>
            </wp:positionH>
            <wp:positionV relativeFrom="paragraph">
              <wp:posOffset>266700</wp:posOffset>
            </wp:positionV>
            <wp:extent cx="6602253" cy="26670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enBoth.tiff"/>
                    <pic:cNvPicPr/>
                  </pic:nvPicPr>
                  <pic:blipFill>
                    <a:blip r:embed="rId12">
                      <a:extLst>
                        <a:ext uri="{28A0092B-C50C-407E-A947-70E740481C1C}">
                          <a14:useLocalDpi xmlns:a14="http://schemas.microsoft.com/office/drawing/2010/main" val="0"/>
                        </a:ext>
                      </a:extLst>
                    </a:blip>
                    <a:stretch>
                      <a:fillRect/>
                    </a:stretch>
                  </pic:blipFill>
                  <pic:spPr>
                    <a:xfrm>
                      <a:off x="0" y="0"/>
                      <a:ext cx="6602253" cy="2667000"/>
                    </a:xfrm>
                    <a:prstGeom prst="rect">
                      <a:avLst/>
                    </a:prstGeom>
                  </pic:spPr>
                </pic:pic>
              </a:graphicData>
            </a:graphic>
          </wp:anchor>
        </w:drawing>
      </w:r>
    </w:p>
    <w:p w14:paraId="54F8C695" w14:textId="4DC9C561" w:rsidR="000F6F41" w:rsidRDefault="00CE21B0" w:rsidP="000F6F41">
      <w:pPr>
        <w:spacing w:line="240" w:lineRule="auto"/>
        <w:rPr>
          <w:noProof/>
        </w:rPr>
      </w:pPr>
      <w:r>
        <w:rPr>
          <w:noProof/>
        </w:rPr>
        <mc:AlternateContent>
          <mc:Choice Requires="wps">
            <w:drawing>
              <wp:anchor distT="45720" distB="45720" distL="114300" distR="114300" simplePos="0" relativeHeight="251661312" behindDoc="0" locked="0" layoutInCell="1" allowOverlap="1" wp14:anchorId="36562CE6" wp14:editId="741EC4B0">
                <wp:simplePos x="0" y="0"/>
                <wp:positionH relativeFrom="column">
                  <wp:posOffset>3409950</wp:posOffset>
                </wp:positionH>
                <wp:positionV relativeFrom="page">
                  <wp:posOffset>1476375</wp:posOffset>
                </wp:positionV>
                <wp:extent cx="266700" cy="280670"/>
                <wp:effectExtent l="0" t="0" r="0" b="508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670"/>
                        </a:xfrm>
                        <a:prstGeom prst="rect">
                          <a:avLst/>
                        </a:prstGeom>
                        <a:solidFill>
                          <a:srgbClr val="FFFFFF"/>
                        </a:solidFill>
                        <a:ln w="9525">
                          <a:noFill/>
                          <a:miter lim="800000"/>
                          <a:headEnd/>
                          <a:tailEnd/>
                        </a:ln>
                      </wps:spPr>
                      <wps:txbx>
                        <w:txbxContent>
                          <w:p w14:paraId="1ECA181B" w14:textId="5FC2ADFA" w:rsidR="007802D4" w:rsidRPr="002329C4" w:rsidRDefault="007802D4" w:rsidP="002329C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6562CE6" id="_x0000_t202" coordsize="21600,21600" o:spt="202" path="m,l,21600r21600,l21600,xe">
                <v:stroke joinstyle="miter"/>
                <v:path gradientshapeok="t" o:connecttype="rect"/>
              </v:shapetype>
              <v:shape id="Text Box 2" o:spid="_x0000_s1026" type="#_x0000_t202" style="position:absolute;margin-left:268.5pt;margin-top:116.25pt;width:21pt;height:2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" stroked="f">
                <v:textbox>
                  <w:txbxContent>
                    <w:p w14:paraId="1ECA181B" w14:textId="5FC2ADFA" w:rsidR="00A505B1" w:rsidRPr="002329C4" w:rsidRDefault="00A505B1" w:rsidP="002329C4">
                      <w:pPr>
                        <w:rPr>
                          <w:b/>
                        </w:rPr>
                      </w:pPr>
                    </w:p>
                  </w:txbxContent>
                </v:textbox>
                <w10:wrap anchory="page"/>
              </v:shape>
            </w:pict>
          </mc:Fallback>
        </mc:AlternateContent>
      </w:r>
    </w:p>
    <w:p w14:paraId="0AEEDB11" w14:textId="1DF9B6B4" w:rsidR="002329C4" w:rsidRDefault="002329C4" w:rsidP="000F6F41">
      <w:pPr>
        <w:spacing w:line="240" w:lineRule="auto"/>
      </w:pPr>
    </w:p>
    <w:p w14:paraId="66E71513" w14:textId="111F1B93" w:rsidR="000F6F41" w:rsidRDefault="000F6F41" w:rsidP="000F6F41">
      <w:pPr>
        <w:spacing w:line="240" w:lineRule="auto"/>
      </w:pPr>
      <w:r>
        <w:t xml:space="preserve">Figure 3: Heterospecific pollen deposition on the stigmas of Malacothrix glabrata increased with distance (in cm). There was a marginally significant effect of distance to nearest M. glabrata on conspecific pollen deposition. </w:t>
      </w:r>
      <w:r w:rsidRPr="00411448">
        <w:t>Mean distance to shrub was 1.83 m, mean distance to nearest conspecific neighbour was 0.79 m and mean number of flowers of M. glabrata was 7.</w:t>
      </w:r>
    </w:p>
    <w:p w14:paraId="4A2056AA" w14:textId="21ACACA1" w:rsidR="00D24044" w:rsidRDefault="00D24044">
      <w:r>
        <w:br w:type="page"/>
      </w:r>
    </w:p>
    <w:p w14:paraId="43DE76C0" w14:textId="77777777" w:rsidR="000F6F41" w:rsidRDefault="000F6F41" w:rsidP="000F6F41"/>
    <w:p w14:paraId="55A98CA7" w14:textId="77777777" w:rsidR="000F6F41" w:rsidRDefault="000F6F41" w:rsidP="000F6F41">
      <w:pPr>
        <w:spacing w:line="240" w:lineRule="auto"/>
      </w:pPr>
      <w:r>
        <w:rPr>
          <w:noProof/>
        </w:rPr>
        <w:drawing>
          <wp:inline distT="0" distB="0" distL="0" distR="0" wp14:anchorId="38872231" wp14:editId="33378FE9">
            <wp:extent cx="425767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reavisitation.jpeg"/>
                    <pic:cNvPicPr/>
                  </pic:nvPicPr>
                  <pic:blipFill>
                    <a:blip r:embed="rId13">
                      <a:extLst>
                        <a:ext uri="{28A0092B-C50C-407E-A947-70E740481C1C}">
                          <a14:useLocalDpi xmlns:a14="http://schemas.microsoft.com/office/drawing/2010/main" val="0"/>
                        </a:ext>
                      </a:extLst>
                    </a:blip>
                    <a:stretch>
                      <a:fillRect/>
                    </a:stretch>
                  </pic:blipFill>
                  <pic:spPr>
                    <a:xfrm>
                      <a:off x="0" y="0"/>
                      <a:ext cx="4257675" cy="3714750"/>
                    </a:xfrm>
                    <a:prstGeom prst="rect">
                      <a:avLst/>
                    </a:prstGeom>
                  </pic:spPr>
                </pic:pic>
              </a:graphicData>
            </a:graphic>
          </wp:inline>
        </w:drawing>
      </w:r>
    </w:p>
    <w:p w14:paraId="6485B4CA" w14:textId="4595FB56" w:rsidR="000F6F41" w:rsidRDefault="000F6F41" w:rsidP="000F6F41">
      <w:pPr>
        <w:spacing w:line="240" w:lineRule="auto"/>
      </w:pPr>
      <w:r>
        <w:t xml:space="preserve">Figure 4: Pollinator visitation rates increased with the number of </w:t>
      </w:r>
      <w:r w:rsidRPr="000A6AE4">
        <w:rPr>
          <w:i/>
        </w:rPr>
        <w:t>Larrea tridentata</w:t>
      </w:r>
      <w:r>
        <w:t xml:space="preserve"> flowers. </w:t>
      </w:r>
    </w:p>
    <w:p w14:paraId="2CEDFAF7" w14:textId="78D9E81A" w:rsidR="00BE42F5" w:rsidRDefault="00BE42F5" w:rsidP="000F6F41">
      <w:pPr>
        <w:spacing w:line="240" w:lineRule="auto"/>
      </w:pPr>
    </w:p>
    <w:p w14:paraId="5B079F78" w14:textId="122EF4A5" w:rsidR="00BE42F5" w:rsidRDefault="00BE42F5" w:rsidP="000F6F41">
      <w:pPr>
        <w:spacing w:line="240" w:lineRule="auto"/>
      </w:pPr>
    </w:p>
    <w:p w14:paraId="4475BEAD" w14:textId="14EB1C48" w:rsidR="00BE42F5" w:rsidRDefault="00BE42F5" w:rsidP="000F6F41">
      <w:pPr>
        <w:spacing w:line="240" w:lineRule="auto"/>
      </w:pPr>
    </w:p>
    <w:p w14:paraId="28E932A8" w14:textId="56949690" w:rsidR="00BE42F5" w:rsidRDefault="00BE42F5" w:rsidP="000F6F41">
      <w:pPr>
        <w:spacing w:line="240" w:lineRule="auto"/>
      </w:pPr>
    </w:p>
    <w:p w14:paraId="2F2D6300" w14:textId="4356EE84" w:rsidR="00BE42F5" w:rsidRDefault="00BE42F5" w:rsidP="000F6F41">
      <w:pPr>
        <w:spacing w:line="240" w:lineRule="auto"/>
      </w:pPr>
    </w:p>
    <w:p w14:paraId="4162D2CB" w14:textId="167069CF" w:rsidR="00BE42F5" w:rsidRDefault="00BE42F5" w:rsidP="000F6F41">
      <w:pPr>
        <w:spacing w:line="240" w:lineRule="auto"/>
      </w:pPr>
    </w:p>
    <w:p w14:paraId="78758637" w14:textId="2DDCDCA9" w:rsidR="000F6F41" w:rsidRDefault="000F6F41" w:rsidP="000F6F41">
      <w:pPr>
        <w:spacing w:line="240" w:lineRule="auto"/>
      </w:pPr>
    </w:p>
    <w:p w14:paraId="4FAAEE35" w14:textId="52E63B0D" w:rsidR="000F6F41" w:rsidRDefault="000F6F41" w:rsidP="000F6F41">
      <w:pPr>
        <w:spacing w:line="240" w:lineRule="auto"/>
      </w:pPr>
    </w:p>
    <w:p w14:paraId="6B813567" w14:textId="2C745E08" w:rsidR="000F6F41" w:rsidRDefault="000F6F41" w:rsidP="000F6F41">
      <w:pPr>
        <w:spacing w:line="240" w:lineRule="auto"/>
      </w:pPr>
    </w:p>
    <w:p w14:paraId="6AFE546C" w14:textId="1AE131A7" w:rsidR="00A505B1" w:rsidRDefault="00A505B1" w:rsidP="000F6F41">
      <w:pPr>
        <w:spacing w:line="240" w:lineRule="auto"/>
      </w:pPr>
    </w:p>
    <w:p w14:paraId="3FE934F0" w14:textId="3D6E7C46" w:rsidR="00A505B1" w:rsidRDefault="00A505B1" w:rsidP="000F6F41">
      <w:pPr>
        <w:spacing w:line="240" w:lineRule="auto"/>
      </w:pPr>
    </w:p>
    <w:p w14:paraId="5FAF8653" w14:textId="242E6B43" w:rsidR="00A505B1" w:rsidRDefault="00A505B1" w:rsidP="000F6F41">
      <w:pPr>
        <w:spacing w:line="240" w:lineRule="auto"/>
      </w:pPr>
    </w:p>
    <w:p w14:paraId="6A20E174" w14:textId="25ED4A56" w:rsidR="00A505B1" w:rsidRDefault="00A505B1" w:rsidP="000F6F41">
      <w:pPr>
        <w:spacing w:line="240" w:lineRule="auto"/>
      </w:pPr>
    </w:p>
    <w:p w14:paraId="6E306093" w14:textId="4ADA4568" w:rsidR="00A505B1" w:rsidRDefault="00A505B1" w:rsidP="000F6F41">
      <w:pPr>
        <w:spacing w:line="240" w:lineRule="auto"/>
      </w:pPr>
    </w:p>
    <w:p w14:paraId="665E0499" w14:textId="0C92E10C" w:rsidR="00CA1B88" w:rsidRDefault="00CA1B88" w:rsidP="000F6F41">
      <w:pPr>
        <w:spacing w:line="240" w:lineRule="auto"/>
      </w:pPr>
      <w:r>
        <w:rPr>
          <w:noProof/>
        </w:rPr>
        <w:drawing>
          <wp:anchor distT="0" distB="0" distL="114300" distR="114300" simplePos="0" relativeHeight="251663360" behindDoc="0" locked="0" layoutInCell="1" allowOverlap="1" wp14:anchorId="2516CDA7" wp14:editId="042AD9CF">
            <wp:simplePos x="0" y="0"/>
            <wp:positionH relativeFrom="margin">
              <wp:align>center</wp:align>
            </wp:positionH>
            <wp:positionV relativeFrom="paragraph">
              <wp:posOffset>0</wp:posOffset>
            </wp:positionV>
            <wp:extent cx="6896100" cy="3288910"/>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IBoth.tiff"/>
                    <pic:cNvPicPr/>
                  </pic:nvPicPr>
                  <pic:blipFill>
                    <a:blip r:embed="rId14">
                      <a:extLst>
                        <a:ext uri="{28A0092B-C50C-407E-A947-70E740481C1C}">
                          <a14:useLocalDpi xmlns:a14="http://schemas.microsoft.com/office/drawing/2010/main" val="0"/>
                        </a:ext>
                      </a:extLst>
                    </a:blip>
                    <a:stretch>
                      <a:fillRect/>
                    </a:stretch>
                  </pic:blipFill>
                  <pic:spPr>
                    <a:xfrm>
                      <a:off x="0" y="0"/>
                      <a:ext cx="6896100" cy="3288910"/>
                    </a:xfrm>
                    <a:prstGeom prst="rect">
                      <a:avLst/>
                    </a:prstGeom>
                  </pic:spPr>
                </pic:pic>
              </a:graphicData>
            </a:graphic>
            <wp14:sizeRelH relativeFrom="margin">
              <wp14:pctWidth>0</wp14:pctWidth>
            </wp14:sizeRelH>
            <wp14:sizeRelV relativeFrom="margin">
              <wp14:pctHeight>0</wp14:pctHeight>
            </wp14:sizeRelV>
          </wp:anchor>
        </w:drawing>
      </w:r>
    </w:p>
    <w:p w14:paraId="015ED9EE" w14:textId="4051D69C" w:rsidR="000F6F41" w:rsidRDefault="000F6F41" w:rsidP="000F6F41">
      <w:pPr>
        <w:spacing w:line="240" w:lineRule="auto"/>
      </w:pPr>
      <w:r>
        <w:t>Figure 5:</w:t>
      </w:r>
      <w:r w:rsidRPr="0014408E">
        <w:t xml:space="preserve"> </w:t>
      </w:r>
      <w:r>
        <w:t xml:space="preserve">Relative Interaction Index (RII) values for five community interaction metrics among two treatments: </w:t>
      </w:r>
      <w:r w:rsidR="001B594E">
        <w:t xml:space="preserve">A) Microsite (Shrub – Open) B) Blooming (Pre-Blooming – Blooming). </w:t>
      </w:r>
      <w:r>
        <w:t>Values shown are means ± 95% bootstrapped confidence intervals. Values greater than zero indicate positive effects, while values that are significantly lower than zero indicate negative effects. Values that are not significantly different from zero are neutral.</w:t>
      </w:r>
    </w:p>
    <w:p w14:paraId="2EDB212E" w14:textId="77777777" w:rsidR="000F6F41" w:rsidRDefault="000F6F41" w:rsidP="000F6F41">
      <w:pPr>
        <w:spacing w:line="240" w:lineRule="auto"/>
      </w:pPr>
    </w:p>
    <w:p w14:paraId="2794B183" w14:textId="77777777" w:rsidR="000F6F41" w:rsidRDefault="000F6F41" w:rsidP="000F6F41">
      <w:pPr>
        <w:spacing w:line="240" w:lineRule="auto"/>
      </w:pPr>
    </w:p>
    <w:p w14:paraId="0E6ABEBB" w14:textId="77777777" w:rsidR="000F6F41" w:rsidRDefault="000F6F41" w:rsidP="000F6F41">
      <w:pPr>
        <w:spacing w:line="240" w:lineRule="auto"/>
      </w:pPr>
    </w:p>
    <w:p w14:paraId="3023B662" w14:textId="77777777" w:rsidR="000F6F41" w:rsidRDefault="000F6F41" w:rsidP="000F6F41">
      <w:pPr>
        <w:spacing w:line="240" w:lineRule="auto"/>
      </w:pPr>
    </w:p>
    <w:p w14:paraId="65189066" w14:textId="53D41DFE" w:rsidR="000F6F41" w:rsidRDefault="0061089A" w:rsidP="000F6F41">
      <w:r>
        <w:rPr>
          <w:noProof/>
        </w:rPr>
        <w:drawing>
          <wp:inline distT="0" distB="0" distL="0" distR="0" wp14:anchorId="0B8F7C42" wp14:editId="1EE043DB">
            <wp:extent cx="6468356" cy="4171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gersUpdated.png"/>
                    <pic:cNvPicPr/>
                  </pic:nvPicPr>
                  <pic:blipFill>
                    <a:blip r:embed="rId15">
                      <a:extLst>
                        <a:ext uri="{28A0092B-C50C-407E-A947-70E740481C1C}">
                          <a14:useLocalDpi xmlns:a14="http://schemas.microsoft.com/office/drawing/2010/main" val="0"/>
                        </a:ext>
                      </a:extLst>
                    </a:blip>
                    <a:stretch>
                      <a:fillRect/>
                    </a:stretch>
                  </pic:blipFill>
                  <pic:spPr>
                    <a:xfrm>
                      <a:off x="0" y="0"/>
                      <a:ext cx="6473679" cy="4175383"/>
                    </a:xfrm>
                    <a:prstGeom prst="rect">
                      <a:avLst/>
                    </a:prstGeom>
                  </pic:spPr>
                </pic:pic>
              </a:graphicData>
            </a:graphic>
          </wp:inline>
        </w:drawing>
      </w:r>
    </w:p>
    <w:p w14:paraId="7A68837D" w14:textId="77777777" w:rsidR="000F6F41" w:rsidRDefault="000F6F41" w:rsidP="000F6F41">
      <w:r>
        <w:t>Figure 6: Hobo Pendant Data Loggers recorded microenvironmental conditions for the extent of the study period. Values shown are mean hourly temperatures for all microsites (eight open and eight shrub) between March 17</w:t>
      </w:r>
      <w:r w:rsidRPr="003E7E52">
        <w:rPr>
          <w:vertAlign w:val="superscript"/>
        </w:rPr>
        <w:t>th</w:t>
      </w:r>
      <w:r>
        <w:t xml:space="preserve"> and May 14</w:t>
      </w:r>
      <w:r w:rsidRPr="003E7E52">
        <w:rPr>
          <w:vertAlign w:val="superscript"/>
        </w:rPr>
        <w:t>th</w:t>
      </w:r>
      <w:r>
        <w:t xml:space="preserve">.  </w:t>
      </w:r>
    </w:p>
    <w:p w14:paraId="2A72E28B" w14:textId="77777777" w:rsidR="000F6F41" w:rsidRDefault="000F6F41" w:rsidP="00ED4DC3"/>
    <w:p w14:paraId="1469BBAD" w14:textId="77777777" w:rsidR="000F6F41" w:rsidRDefault="000F6F41" w:rsidP="00ED4DC3"/>
    <w:p w14:paraId="375192C5" w14:textId="77777777" w:rsidR="000F6F41" w:rsidRDefault="000F6F41" w:rsidP="00ED4DC3"/>
    <w:p w14:paraId="4F786EE0" w14:textId="77777777" w:rsidR="006164D7" w:rsidRDefault="006164D7" w:rsidP="00ED4DC3"/>
    <w:p w14:paraId="5A426303" w14:textId="77777777" w:rsidR="006164D7" w:rsidRDefault="006164D7" w:rsidP="00ED4DC3"/>
    <w:p w14:paraId="3FDD498C" w14:textId="77777777" w:rsidR="006164D7" w:rsidRDefault="006164D7" w:rsidP="00ED4DC3"/>
    <w:p w14:paraId="275B696F" w14:textId="77777777" w:rsidR="006164D7" w:rsidRDefault="006164D7" w:rsidP="00ED4DC3"/>
    <w:p w14:paraId="78E89E8A" w14:textId="01B443A0" w:rsidR="006164D7" w:rsidRDefault="006164D7" w:rsidP="00ED4DC3"/>
    <w:p w14:paraId="7B930C9D" w14:textId="5357EBC8" w:rsidR="007D40B4" w:rsidRDefault="007D40B4" w:rsidP="00ED4DC3"/>
    <w:p w14:paraId="6EFD3517" w14:textId="77777777" w:rsidR="007D40B4" w:rsidRDefault="007D40B4" w:rsidP="00ED4DC3"/>
    <w:p w14:paraId="0F16FE76" w14:textId="77777777" w:rsidR="006164D7" w:rsidRDefault="006164D7" w:rsidP="00ED4DC3"/>
    <w:p w14:paraId="002C9EC2" w14:textId="77777777" w:rsidR="006164D7" w:rsidRPr="00B30E8C" w:rsidRDefault="00BA5800" w:rsidP="006164D7">
      <w:pPr>
        <w:rPr>
          <w:u w:val="single"/>
        </w:rPr>
      </w:pPr>
      <w:r>
        <w:rPr>
          <w:u w:val="single"/>
        </w:rPr>
        <w:t>Tables</w:t>
      </w:r>
    </w:p>
    <w:p w14:paraId="67EBF8CB" w14:textId="2B45BB22" w:rsidR="00D92085" w:rsidRDefault="00D92085" w:rsidP="00D92085">
      <w:r>
        <w:t xml:space="preserve">Table 1: Results from quasi-Poisson GLMM (MASS, glmmPQL) testing for RTU specific responses to blooming stage. The log-transformed length of video was used as an offset as a measure of exposure. The repID (shrub ID + microsite) was used a random effect to account for the repeated measures study design. Posthoc comparisons (lsmeans) contrasting RTU specific responses between pre-blooming and blooming were done on significant interactions. </w:t>
      </w:r>
      <w:r w:rsidRPr="00BA750B">
        <w:t>Significance was denoted at α = 0.05 and shown in bold.</w:t>
      </w:r>
      <w:r>
        <w:t xml:space="preserve">   </w:t>
      </w:r>
    </w:p>
    <w:tbl>
      <w:tblPr>
        <w:tblStyle w:val="PlainTable21"/>
        <w:tblpPr w:leftFromText="180" w:rightFromText="180" w:vertAnchor="text" w:horzAnchor="margin" w:tblpXSpec="center" w:tblpY="567"/>
        <w:tblW w:w="9630" w:type="dxa"/>
        <w:tblLook w:val="06A0" w:firstRow="1" w:lastRow="0" w:firstColumn="1" w:lastColumn="0" w:noHBand="1" w:noVBand="1"/>
      </w:tblPr>
      <w:tblGrid>
        <w:gridCol w:w="2404"/>
        <w:gridCol w:w="1156"/>
        <w:gridCol w:w="1147"/>
        <w:gridCol w:w="1033"/>
        <w:gridCol w:w="241"/>
        <w:gridCol w:w="1617"/>
        <w:gridCol w:w="966"/>
        <w:gridCol w:w="1066"/>
      </w:tblGrid>
      <w:tr w:rsidR="00D92085" w:rsidRPr="000C2546" w14:paraId="00146295" w14:textId="77777777" w:rsidTr="00AE0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28F3DA00" w14:textId="77777777" w:rsidR="00D92085" w:rsidRPr="00005812" w:rsidRDefault="00D92085" w:rsidP="00D92085">
            <w:pPr>
              <w:rPr>
                <w:b w:val="0"/>
                <w:sz w:val="22"/>
                <w:szCs w:val="22"/>
              </w:rPr>
            </w:pPr>
          </w:p>
        </w:tc>
        <w:tc>
          <w:tcPr>
            <w:tcW w:w="3336" w:type="dxa"/>
            <w:gridSpan w:val="3"/>
            <w:tcBorders>
              <w:top w:val="single" w:sz="4" w:space="0" w:color="7F7F7F" w:themeColor="text1" w:themeTint="80"/>
              <w:bottom w:val="single" w:sz="4" w:space="0" w:color="767171" w:themeColor="background2" w:themeShade="80"/>
            </w:tcBorders>
          </w:tcPr>
          <w:p w14:paraId="2DFEF596"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41" w:type="dxa"/>
            <w:tcBorders>
              <w:top w:val="single" w:sz="4" w:space="0" w:color="7F7F7F" w:themeColor="text1" w:themeTint="80"/>
              <w:bottom w:val="single" w:sz="4" w:space="0" w:color="767171" w:themeColor="background2" w:themeShade="80"/>
            </w:tcBorders>
          </w:tcPr>
          <w:p w14:paraId="29204F30"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649" w:type="dxa"/>
            <w:gridSpan w:val="3"/>
            <w:tcBorders>
              <w:top w:val="single" w:sz="4" w:space="0" w:color="7F7F7F" w:themeColor="text1" w:themeTint="80"/>
              <w:bottom w:val="single" w:sz="4" w:space="0" w:color="767171" w:themeColor="background2" w:themeShade="80"/>
            </w:tcBorders>
          </w:tcPr>
          <w:p w14:paraId="578ABA28"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D92085" w:rsidRPr="00DD3A3D" w14:paraId="470937BB" w14:textId="77777777" w:rsidTr="00AE085C">
        <w:tc>
          <w:tcPr>
            <w:cnfStyle w:val="001000000000" w:firstRow="0" w:lastRow="0" w:firstColumn="1" w:lastColumn="0" w:oddVBand="0" w:evenVBand="0" w:oddHBand="0" w:evenHBand="0" w:firstRowFirstColumn="0" w:firstRowLastColumn="0" w:lastRowFirstColumn="0" w:lastRowLastColumn="0"/>
            <w:tcW w:w="2404" w:type="dxa"/>
          </w:tcPr>
          <w:p w14:paraId="29169DA3" w14:textId="77777777" w:rsidR="00D92085" w:rsidRPr="0079431F" w:rsidRDefault="00D92085" w:rsidP="00D92085">
            <w:pPr>
              <w:jc w:val="center"/>
              <w:rPr>
                <w:sz w:val="20"/>
                <w:szCs w:val="20"/>
                <w:u w:val="single"/>
              </w:rPr>
            </w:pPr>
          </w:p>
        </w:tc>
        <w:tc>
          <w:tcPr>
            <w:tcW w:w="1156" w:type="dxa"/>
            <w:tcBorders>
              <w:top w:val="single" w:sz="4" w:space="0" w:color="767171" w:themeColor="background2" w:themeShade="80"/>
            </w:tcBorders>
          </w:tcPr>
          <w:p w14:paraId="63AA2FD6"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1147" w:type="dxa"/>
            <w:tcBorders>
              <w:top w:val="single" w:sz="4" w:space="0" w:color="767171" w:themeColor="background2" w:themeShade="80"/>
            </w:tcBorders>
          </w:tcPr>
          <w:p w14:paraId="12FA000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33" w:type="dxa"/>
            <w:tcBorders>
              <w:top w:val="single" w:sz="4" w:space="0" w:color="767171" w:themeColor="background2" w:themeShade="80"/>
            </w:tcBorders>
          </w:tcPr>
          <w:p w14:paraId="1BDF095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c>
          <w:tcPr>
            <w:tcW w:w="241" w:type="dxa"/>
            <w:tcBorders>
              <w:top w:val="single" w:sz="4" w:space="0" w:color="767171" w:themeColor="background2" w:themeShade="80"/>
              <w:bottom w:val="nil"/>
            </w:tcBorders>
          </w:tcPr>
          <w:p w14:paraId="56764CC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1617" w:type="dxa"/>
            <w:tcBorders>
              <w:top w:val="single" w:sz="4" w:space="0" w:color="767171" w:themeColor="background2" w:themeShade="80"/>
            </w:tcBorders>
          </w:tcPr>
          <w:p w14:paraId="136C905E"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966" w:type="dxa"/>
            <w:tcBorders>
              <w:top w:val="single" w:sz="4" w:space="0" w:color="767171" w:themeColor="background2" w:themeShade="80"/>
            </w:tcBorders>
          </w:tcPr>
          <w:p w14:paraId="46EB155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66" w:type="dxa"/>
            <w:tcBorders>
              <w:top w:val="single" w:sz="4" w:space="0" w:color="767171" w:themeColor="background2" w:themeShade="80"/>
            </w:tcBorders>
          </w:tcPr>
          <w:p w14:paraId="439F08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r>
      <w:tr w:rsidR="00D92085" w:rsidRPr="00DD3A3D" w14:paraId="4139E02C" w14:textId="77777777" w:rsidTr="00D92085">
        <w:trPr>
          <w:trHeight w:val="210"/>
        </w:trPr>
        <w:tc>
          <w:tcPr>
            <w:cnfStyle w:val="001000000000" w:firstRow="0" w:lastRow="0" w:firstColumn="1" w:lastColumn="0" w:oddVBand="0" w:evenVBand="0" w:oddHBand="0" w:evenHBand="0" w:firstRowFirstColumn="0" w:firstRowLastColumn="0" w:lastRowFirstColumn="0" w:lastRowLastColumn="0"/>
            <w:tcW w:w="2404" w:type="dxa"/>
          </w:tcPr>
          <w:p w14:paraId="47ABE02B" w14:textId="77777777" w:rsidR="00D92085" w:rsidRPr="0079431F" w:rsidRDefault="00D92085" w:rsidP="00D92085">
            <w:pPr>
              <w:jc w:val="center"/>
              <w:rPr>
                <w:b w:val="0"/>
                <w:sz w:val="20"/>
                <w:szCs w:val="20"/>
              </w:rPr>
            </w:pPr>
            <w:r w:rsidRPr="0079431F">
              <w:rPr>
                <w:sz w:val="20"/>
                <w:szCs w:val="20"/>
              </w:rPr>
              <w:t>Microsite (shrub)</w:t>
            </w:r>
          </w:p>
        </w:tc>
        <w:tc>
          <w:tcPr>
            <w:tcW w:w="1156" w:type="dxa"/>
          </w:tcPr>
          <w:p w14:paraId="27C3A6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-0.337480</w:t>
            </w:r>
          </w:p>
        </w:tc>
        <w:tc>
          <w:tcPr>
            <w:tcW w:w="1147" w:type="dxa"/>
            <w:tcBorders>
              <w:top w:val="nil"/>
            </w:tcBorders>
          </w:tcPr>
          <w:p w14:paraId="17CF487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4.1903</w:t>
            </w:r>
          </w:p>
        </w:tc>
        <w:tc>
          <w:tcPr>
            <w:tcW w:w="1033" w:type="dxa"/>
            <w:tcBorders>
              <w:top w:val="nil"/>
            </w:tcBorders>
          </w:tcPr>
          <w:p w14:paraId="061BC012"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0.040655</w:t>
            </w:r>
          </w:p>
        </w:tc>
        <w:tc>
          <w:tcPr>
            <w:tcW w:w="241" w:type="dxa"/>
            <w:tcBorders>
              <w:top w:val="nil"/>
            </w:tcBorders>
          </w:tcPr>
          <w:p w14:paraId="71A426E9"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4175B79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-0.311383</w:t>
            </w:r>
          </w:p>
        </w:tc>
        <w:tc>
          <w:tcPr>
            <w:tcW w:w="966" w:type="dxa"/>
          </w:tcPr>
          <w:p w14:paraId="5C1050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4.6322</w:t>
            </w:r>
          </w:p>
        </w:tc>
        <w:tc>
          <w:tcPr>
            <w:tcW w:w="1066" w:type="dxa"/>
          </w:tcPr>
          <w:p w14:paraId="78FA9B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0.03137</w:t>
            </w:r>
          </w:p>
        </w:tc>
      </w:tr>
      <w:tr w:rsidR="00D92085" w:rsidRPr="00DD3A3D" w14:paraId="34A60268"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6459DA10" w14:textId="77777777" w:rsidR="00D92085" w:rsidRPr="0079431F" w:rsidRDefault="00D92085" w:rsidP="00D92085">
            <w:pPr>
              <w:jc w:val="center"/>
              <w:rPr>
                <w:b w:val="0"/>
                <w:sz w:val="20"/>
                <w:szCs w:val="20"/>
              </w:rPr>
            </w:pPr>
            <w:r w:rsidRPr="0079431F">
              <w:rPr>
                <w:sz w:val="20"/>
                <w:szCs w:val="20"/>
              </w:rPr>
              <w:t>Blooming (bloom)</w:t>
            </w:r>
          </w:p>
        </w:tc>
        <w:tc>
          <w:tcPr>
            <w:tcW w:w="1156" w:type="dxa"/>
          </w:tcPr>
          <w:p w14:paraId="660F8F1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-1.729417</w:t>
            </w:r>
          </w:p>
        </w:tc>
        <w:tc>
          <w:tcPr>
            <w:tcW w:w="1147" w:type="dxa"/>
          </w:tcPr>
          <w:p w14:paraId="7DF1928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15.4730</w:t>
            </w:r>
          </w:p>
        </w:tc>
        <w:tc>
          <w:tcPr>
            <w:tcW w:w="1033" w:type="dxa"/>
          </w:tcPr>
          <w:p w14:paraId="378EA307"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 0.0001</w:t>
            </w:r>
          </w:p>
        </w:tc>
        <w:tc>
          <w:tcPr>
            <w:tcW w:w="241" w:type="dxa"/>
          </w:tcPr>
          <w:p w14:paraId="76110BB2"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06FAA8CC"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-1.683054</w:t>
            </w:r>
          </w:p>
        </w:tc>
        <w:tc>
          <w:tcPr>
            <w:tcW w:w="966" w:type="dxa"/>
          </w:tcPr>
          <w:p w14:paraId="592A5AC5"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12.2157</w:t>
            </w:r>
          </w:p>
        </w:tc>
        <w:tc>
          <w:tcPr>
            <w:tcW w:w="1066" w:type="dxa"/>
          </w:tcPr>
          <w:p w14:paraId="48E92E6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0.0004739</w:t>
            </w:r>
          </w:p>
        </w:tc>
      </w:tr>
      <w:tr w:rsidR="00D92085" w:rsidRPr="00DD3A3D" w14:paraId="7020B3DE"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5FB71337" w14:textId="77777777" w:rsidR="00D92085" w:rsidRPr="00216D74" w:rsidRDefault="00D92085" w:rsidP="00D92085">
            <w:pPr>
              <w:pStyle w:val="HTMLPreformatted"/>
              <w:shd w:val="clear" w:color="auto" w:fill="FFFFFF"/>
              <w:wordWrap w:val="0"/>
              <w:jc w:val="center"/>
              <w:rPr>
                <w:rFonts w:ascii="Times New Roman" w:hAnsi="Times New Roman" w:cs="Times New Roman"/>
                <w:b w:val="0"/>
                <w:color w:val="000000"/>
              </w:rPr>
            </w:pPr>
            <w:r w:rsidRPr="0079431F">
              <w:rPr>
                <w:rStyle w:val="gnkrckgcgsb"/>
                <w:rFonts w:ascii="Times New Roman" w:hAnsi="Times New Roman" w:cs="Times New Roman"/>
                <w:bdr w:val="none" w:sz="0" w:space="0" w:color="auto" w:frame="1"/>
              </w:rPr>
              <w:t>RTU</w:t>
            </w:r>
          </w:p>
        </w:tc>
        <w:tc>
          <w:tcPr>
            <w:tcW w:w="1156" w:type="dxa"/>
          </w:tcPr>
          <w:p w14:paraId="0D69111B"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1147" w:type="dxa"/>
          </w:tcPr>
          <w:p w14:paraId="12C1F06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197.0575</w:t>
            </w:r>
          </w:p>
        </w:tc>
        <w:tc>
          <w:tcPr>
            <w:tcW w:w="1033" w:type="dxa"/>
          </w:tcPr>
          <w:p w14:paraId="35309714"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Pr>
          <w:p w14:paraId="2420B7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16201C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966" w:type="dxa"/>
          </w:tcPr>
          <w:p w14:paraId="68E5DA9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217.5031</w:t>
            </w:r>
          </w:p>
        </w:tc>
        <w:tc>
          <w:tcPr>
            <w:tcW w:w="1066" w:type="dxa"/>
          </w:tcPr>
          <w:p w14:paraId="54FFB071"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r>
      <w:tr w:rsidR="00D92085" w14:paraId="25352514" w14:textId="77777777" w:rsidTr="00D92085">
        <w:tc>
          <w:tcPr>
            <w:cnfStyle w:val="001000000000" w:firstRow="0" w:lastRow="0" w:firstColumn="1" w:lastColumn="0" w:oddVBand="0" w:evenVBand="0" w:oddHBand="0" w:evenHBand="0" w:firstRowFirstColumn="0" w:firstRowLastColumn="0" w:lastRowFirstColumn="0" w:lastRowLastColumn="0"/>
            <w:tcW w:w="2404" w:type="dxa"/>
            <w:tcBorders>
              <w:bottom w:val="nil"/>
            </w:tcBorders>
          </w:tcPr>
          <w:p w14:paraId="31A13D2A" w14:textId="77777777" w:rsidR="00D92085" w:rsidRPr="0079431F" w:rsidRDefault="00D92085" w:rsidP="00D92085">
            <w:pPr>
              <w:pStyle w:val="HTMLPreformatted"/>
              <w:shd w:val="clear" w:color="auto" w:fill="FFFFFF"/>
              <w:wordWrap w:val="0"/>
              <w:jc w:val="center"/>
              <w:rPr>
                <w:rStyle w:val="gnkrckgcgsb"/>
                <w:rFonts w:ascii="Times New Roman" w:hAnsi="Times New Roman" w:cs="Times New Roman"/>
                <w:bdr w:val="none" w:sz="0" w:space="0" w:color="auto" w:frame="1"/>
              </w:rPr>
            </w:pPr>
            <w:r w:rsidRPr="0079431F">
              <w:rPr>
                <w:rStyle w:val="gnkrckgcgsb"/>
                <w:rFonts w:ascii="Times New Roman" w:hAnsi="Times New Roman" w:cs="Times New Roman"/>
                <w:bdr w:val="none" w:sz="0" w:space="0" w:color="auto" w:frame="1"/>
              </w:rPr>
              <w:t>Flowers.pot</w:t>
            </w:r>
          </w:p>
        </w:tc>
        <w:tc>
          <w:tcPr>
            <w:tcW w:w="1156" w:type="dxa"/>
            <w:tcBorders>
              <w:bottom w:val="nil"/>
            </w:tcBorders>
          </w:tcPr>
          <w:p w14:paraId="11B455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0.064325</w:t>
            </w:r>
          </w:p>
        </w:tc>
        <w:tc>
          <w:tcPr>
            <w:tcW w:w="1147" w:type="dxa"/>
            <w:tcBorders>
              <w:bottom w:val="nil"/>
            </w:tcBorders>
          </w:tcPr>
          <w:p w14:paraId="4E38DA5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7.8743</w:t>
            </w:r>
          </w:p>
        </w:tc>
        <w:tc>
          <w:tcPr>
            <w:tcW w:w="1033" w:type="dxa"/>
            <w:tcBorders>
              <w:bottom w:val="nil"/>
            </w:tcBorders>
          </w:tcPr>
          <w:p w14:paraId="761D0901"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0.005014</w:t>
            </w:r>
          </w:p>
        </w:tc>
        <w:tc>
          <w:tcPr>
            <w:tcW w:w="241" w:type="dxa"/>
            <w:tcBorders>
              <w:bottom w:val="nil"/>
            </w:tcBorders>
          </w:tcPr>
          <w:p w14:paraId="52EF5D8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Borders>
              <w:bottom w:val="nil"/>
            </w:tcBorders>
          </w:tcPr>
          <w:p w14:paraId="43E4E388"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0.042763</w:t>
            </w:r>
          </w:p>
        </w:tc>
        <w:tc>
          <w:tcPr>
            <w:tcW w:w="966" w:type="dxa"/>
            <w:tcBorders>
              <w:bottom w:val="nil"/>
            </w:tcBorders>
          </w:tcPr>
          <w:p w14:paraId="3EF9B5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4.0741</w:t>
            </w:r>
          </w:p>
        </w:tc>
        <w:tc>
          <w:tcPr>
            <w:tcW w:w="1066" w:type="dxa"/>
            <w:tcBorders>
              <w:bottom w:val="nil"/>
            </w:tcBorders>
          </w:tcPr>
          <w:p w14:paraId="0CA80785" w14:textId="77777777" w:rsidR="00D92085" w:rsidRPr="002A4DF7"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0.4354</w:t>
            </w:r>
          </w:p>
        </w:tc>
      </w:tr>
      <w:tr w:rsidR="00D92085" w:rsidRPr="00DD3A3D" w14:paraId="08D9B330" w14:textId="77777777" w:rsidTr="00D92085">
        <w:trPr>
          <w:trHeight w:val="282"/>
        </w:trPr>
        <w:tc>
          <w:tcPr>
            <w:cnfStyle w:val="001000000000" w:firstRow="0" w:lastRow="0" w:firstColumn="1" w:lastColumn="0" w:oddVBand="0" w:evenVBand="0" w:oddHBand="0" w:evenHBand="0" w:firstRowFirstColumn="0" w:firstRowLastColumn="0" w:lastRowFirstColumn="0" w:lastRowLastColumn="0"/>
            <w:tcW w:w="2404" w:type="dxa"/>
            <w:tcBorders>
              <w:top w:val="nil"/>
              <w:bottom w:val="nil"/>
            </w:tcBorders>
          </w:tcPr>
          <w:p w14:paraId="02DC26BE" w14:textId="77777777" w:rsidR="00D92085" w:rsidRPr="0079431F" w:rsidRDefault="00D92085" w:rsidP="00D92085">
            <w:pPr>
              <w:jc w:val="center"/>
              <w:rPr>
                <w:b w:val="0"/>
                <w:sz w:val="20"/>
                <w:szCs w:val="20"/>
              </w:rPr>
            </w:pPr>
            <w:r w:rsidRPr="0079431F">
              <w:rPr>
                <w:sz w:val="20"/>
                <w:szCs w:val="20"/>
              </w:rPr>
              <w:t>RTU*blooming</w:t>
            </w:r>
          </w:p>
        </w:tc>
        <w:tc>
          <w:tcPr>
            <w:tcW w:w="1156" w:type="dxa"/>
            <w:tcBorders>
              <w:top w:val="nil"/>
              <w:bottom w:val="nil"/>
            </w:tcBorders>
          </w:tcPr>
          <w:p w14:paraId="52C6FC85"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NA</w:t>
            </w:r>
          </w:p>
        </w:tc>
        <w:tc>
          <w:tcPr>
            <w:tcW w:w="1147" w:type="dxa"/>
            <w:tcBorders>
              <w:top w:val="nil"/>
              <w:bottom w:val="nil"/>
            </w:tcBorders>
          </w:tcPr>
          <w:p w14:paraId="36D26EAF"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70.0222</w:t>
            </w:r>
          </w:p>
        </w:tc>
        <w:tc>
          <w:tcPr>
            <w:tcW w:w="1033" w:type="dxa"/>
            <w:tcBorders>
              <w:top w:val="nil"/>
              <w:bottom w:val="nil"/>
            </w:tcBorders>
          </w:tcPr>
          <w:p w14:paraId="41ECFD6D"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Borders>
              <w:top w:val="nil"/>
              <w:bottom w:val="nil"/>
            </w:tcBorders>
          </w:tcPr>
          <w:p w14:paraId="3BC30DDF"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17" w:type="dxa"/>
            <w:tcBorders>
              <w:top w:val="nil"/>
              <w:bottom w:val="nil"/>
            </w:tcBorders>
          </w:tcPr>
          <w:p w14:paraId="44F80498"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966" w:type="dxa"/>
            <w:tcBorders>
              <w:top w:val="nil"/>
              <w:bottom w:val="nil"/>
            </w:tcBorders>
          </w:tcPr>
          <w:p w14:paraId="79D51A3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70.35</w:t>
            </w:r>
          </w:p>
        </w:tc>
        <w:tc>
          <w:tcPr>
            <w:tcW w:w="1066" w:type="dxa"/>
            <w:tcBorders>
              <w:top w:val="nil"/>
              <w:bottom w:val="nil"/>
            </w:tcBorders>
          </w:tcPr>
          <w:p w14:paraId="7F5C093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&lt;0.0001</w:t>
            </w:r>
          </w:p>
        </w:tc>
      </w:tr>
    </w:tbl>
    <w:p w14:paraId="2D28C3D2" w14:textId="0FED192C" w:rsidR="00D92085" w:rsidRDefault="00D92085" w:rsidP="00D92085"/>
    <w:tbl>
      <w:tblPr>
        <w:tblStyle w:val="PlainTable21"/>
        <w:tblpPr w:leftFromText="180" w:rightFromText="180" w:vertAnchor="text" w:horzAnchor="margin" w:tblpY="1895"/>
        <w:tblW w:w="9810" w:type="dxa"/>
        <w:tblLook w:val="06A0" w:firstRow="1" w:lastRow="0" w:firstColumn="1" w:lastColumn="0" w:noHBand="1" w:noVBand="1"/>
      </w:tblPr>
      <w:tblGrid>
        <w:gridCol w:w="2160"/>
        <w:gridCol w:w="990"/>
        <w:gridCol w:w="1080"/>
        <w:gridCol w:w="810"/>
        <w:gridCol w:w="900"/>
        <w:gridCol w:w="985"/>
        <w:gridCol w:w="900"/>
        <w:gridCol w:w="905"/>
        <w:gridCol w:w="1080"/>
      </w:tblGrid>
      <w:tr w:rsidR="00D92085" w14:paraId="3739B57C" w14:textId="77777777" w:rsidTr="00D9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gridSpan w:val="5"/>
          </w:tcPr>
          <w:p w14:paraId="5FDEBCDA" w14:textId="77777777" w:rsidR="00D92085" w:rsidRPr="0079431F" w:rsidRDefault="00D92085" w:rsidP="00D92085">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r>
              <w:rPr>
                <w:rStyle w:val="gnkrckgcgsb"/>
                <w:rFonts w:ascii="Times New Roman" w:hAnsi="Times New Roman" w:cs="Times New Roman"/>
                <w:color w:val="000000"/>
                <w:bdr w:val="none" w:sz="0" w:space="0" w:color="auto" w:frame="1"/>
              </w:rPr>
              <w:t>Contrast: Pre blooming vs blooming</w:t>
            </w:r>
          </w:p>
        </w:tc>
        <w:tc>
          <w:tcPr>
            <w:tcW w:w="3870" w:type="dxa"/>
            <w:gridSpan w:val="4"/>
          </w:tcPr>
          <w:p w14:paraId="7EFFD274" w14:textId="77777777" w:rsidR="00D92085" w:rsidRPr="00BC5C62" w:rsidRDefault="00D92085" w:rsidP="00D92085">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p>
        </w:tc>
      </w:tr>
      <w:tr w:rsidR="00D92085" w14:paraId="5076BA2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3BF42DF0"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RTU</w:t>
            </w:r>
          </w:p>
        </w:tc>
        <w:tc>
          <w:tcPr>
            <w:tcW w:w="990" w:type="dxa"/>
          </w:tcPr>
          <w:p w14:paraId="21932C8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1080" w:type="dxa"/>
          </w:tcPr>
          <w:p w14:paraId="261EFBF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810" w:type="dxa"/>
          </w:tcPr>
          <w:p w14:paraId="0DB45DC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900" w:type="dxa"/>
          </w:tcPr>
          <w:p w14:paraId="5B7DDC6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c>
          <w:tcPr>
            <w:tcW w:w="985" w:type="dxa"/>
          </w:tcPr>
          <w:p w14:paraId="067E329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900" w:type="dxa"/>
          </w:tcPr>
          <w:p w14:paraId="3267A1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905" w:type="dxa"/>
          </w:tcPr>
          <w:p w14:paraId="4CA7980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1080" w:type="dxa"/>
          </w:tcPr>
          <w:p w14:paraId="5480137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r>
      <w:tr w:rsidR="00D92085" w14:paraId="08E1AE90"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5D05D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Solitary bee</w:t>
            </w:r>
          </w:p>
        </w:tc>
        <w:tc>
          <w:tcPr>
            <w:tcW w:w="990" w:type="dxa"/>
          </w:tcPr>
          <w:p w14:paraId="55AAA5E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1.7294</w:t>
            </w:r>
          </w:p>
        </w:tc>
        <w:tc>
          <w:tcPr>
            <w:tcW w:w="1080" w:type="dxa"/>
          </w:tcPr>
          <w:p w14:paraId="0EABB6F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.4419</w:t>
            </w:r>
          </w:p>
        </w:tc>
        <w:tc>
          <w:tcPr>
            <w:tcW w:w="810" w:type="dxa"/>
          </w:tcPr>
          <w:p w14:paraId="6C97A52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3.914</w:t>
            </w:r>
          </w:p>
        </w:tc>
        <w:tc>
          <w:tcPr>
            <w:tcW w:w="900" w:type="dxa"/>
          </w:tcPr>
          <w:p w14:paraId="10A6DD0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0.0001</w:t>
            </w:r>
          </w:p>
        </w:tc>
        <w:tc>
          <w:tcPr>
            <w:tcW w:w="985" w:type="dxa"/>
          </w:tcPr>
          <w:p w14:paraId="6C7AEB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1.6831</w:t>
            </w:r>
          </w:p>
        </w:tc>
        <w:tc>
          <w:tcPr>
            <w:tcW w:w="900" w:type="dxa"/>
          </w:tcPr>
          <w:p w14:paraId="429C102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.4840</w:t>
            </w:r>
          </w:p>
        </w:tc>
        <w:tc>
          <w:tcPr>
            <w:tcW w:w="905" w:type="dxa"/>
          </w:tcPr>
          <w:p w14:paraId="7825ACD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3.478</w:t>
            </w:r>
          </w:p>
        </w:tc>
        <w:tc>
          <w:tcPr>
            <w:tcW w:w="1080" w:type="dxa"/>
          </w:tcPr>
          <w:p w14:paraId="5863D4A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0.0005</w:t>
            </w:r>
          </w:p>
        </w:tc>
      </w:tr>
      <w:tr w:rsidR="00D92085" w14:paraId="47F715BC"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54F27E03"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Bombyliidae</w:t>
            </w:r>
          </w:p>
        </w:tc>
        <w:tc>
          <w:tcPr>
            <w:tcW w:w="990" w:type="dxa"/>
          </w:tcPr>
          <w:p w14:paraId="75D91FA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0.04603</w:t>
            </w:r>
          </w:p>
        </w:tc>
        <w:tc>
          <w:tcPr>
            <w:tcW w:w="1080" w:type="dxa"/>
          </w:tcPr>
          <w:p w14:paraId="25A0B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w:t>
            </w:r>
            <w:r w:rsidRPr="008A3170">
              <w:rPr>
                <w:rStyle w:val="gnkrckgcgsb"/>
                <w:rFonts w:ascii="Times New Roman" w:hAnsi="Times New Roman" w:cs="Times New Roman"/>
                <w:color w:val="000000"/>
                <w:bdr w:val="none" w:sz="0" w:space="0" w:color="auto" w:frame="1"/>
              </w:rPr>
              <w:t>886</w:t>
            </w:r>
          </w:p>
        </w:tc>
        <w:tc>
          <w:tcPr>
            <w:tcW w:w="810" w:type="dxa"/>
          </w:tcPr>
          <w:p w14:paraId="2092712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0.118</w:t>
            </w:r>
          </w:p>
        </w:tc>
        <w:tc>
          <w:tcPr>
            <w:tcW w:w="900" w:type="dxa"/>
          </w:tcPr>
          <w:p w14:paraId="2D0BCCB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0.9057</w:t>
            </w:r>
          </w:p>
        </w:tc>
        <w:tc>
          <w:tcPr>
            <w:tcW w:w="985" w:type="dxa"/>
          </w:tcPr>
          <w:p w14:paraId="38B989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0.3956</w:t>
            </w:r>
          </w:p>
        </w:tc>
        <w:tc>
          <w:tcPr>
            <w:tcW w:w="900" w:type="dxa"/>
          </w:tcPr>
          <w:p w14:paraId="40E5B1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.3.5568</w:t>
            </w:r>
          </w:p>
        </w:tc>
        <w:tc>
          <w:tcPr>
            <w:tcW w:w="905" w:type="dxa"/>
          </w:tcPr>
          <w:p w14:paraId="46D4DBB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1.112</w:t>
            </w:r>
          </w:p>
        </w:tc>
        <w:tc>
          <w:tcPr>
            <w:tcW w:w="1080" w:type="dxa"/>
          </w:tcPr>
          <w:p w14:paraId="6EFF01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0.2662</w:t>
            </w:r>
          </w:p>
        </w:tc>
      </w:tr>
      <w:tr w:rsidR="00D92085" w14:paraId="1854A822"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6D09ABC7"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Honeybee</w:t>
            </w:r>
          </w:p>
        </w:tc>
        <w:tc>
          <w:tcPr>
            <w:tcW w:w="990" w:type="dxa"/>
          </w:tcPr>
          <w:p w14:paraId="270FF35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24.9969</w:t>
            </w:r>
          </w:p>
        </w:tc>
        <w:tc>
          <w:tcPr>
            <w:tcW w:w="1080" w:type="dxa"/>
          </w:tcPr>
          <w:p w14:paraId="29F8439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7</w:t>
            </w:r>
            <w:r w:rsidRPr="008A3170">
              <w:rPr>
                <w:rStyle w:val="gnkrckgcgsb"/>
                <w:rFonts w:ascii="Times New Roman" w:hAnsi="Times New Roman" w:cs="Times New Roman"/>
                <w:color w:val="000000"/>
                <w:bdr w:val="none" w:sz="0" w:space="0" w:color="auto" w:frame="1"/>
              </w:rPr>
              <w:t>7838</w:t>
            </w:r>
          </w:p>
        </w:tc>
        <w:tc>
          <w:tcPr>
            <w:tcW w:w="810" w:type="dxa"/>
          </w:tcPr>
          <w:p w14:paraId="344543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900" w:type="dxa"/>
          </w:tcPr>
          <w:p w14:paraId="60490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c>
          <w:tcPr>
            <w:tcW w:w="985" w:type="dxa"/>
          </w:tcPr>
          <w:p w14:paraId="6B97989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24.3349</w:t>
            </w:r>
          </w:p>
        </w:tc>
        <w:tc>
          <w:tcPr>
            <w:tcW w:w="900" w:type="dxa"/>
          </w:tcPr>
          <w:p w14:paraId="31C6543E"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6</w:t>
            </w:r>
            <w:r w:rsidRPr="008A3170">
              <w:rPr>
                <w:rStyle w:val="gnkrckgcgsb"/>
                <w:rFonts w:ascii="Times New Roman" w:hAnsi="Times New Roman" w:cs="Times New Roman"/>
                <w:color w:val="000000"/>
                <w:bdr w:val="none" w:sz="0" w:space="0" w:color="auto" w:frame="1"/>
              </w:rPr>
              <w:t>5302</w:t>
            </w:r>
            <w:r>
              <w:rPr>
                <w:rStyle w:val="gnkrckgcgsb"/>
                <w:rFonts w:ascii="Times New Roman" w:hAnsi="Times New Roman" w:cs="Times New Roman"/>
                <w:color w:val="000000"/>
                <w:bdr w:val="none" w:sz="0" w:space="0" w:color="auto" w:frame="1"/>
              </w:rPr>
              <w:t>.</w:t>
            </w:r>
            <w:r w:rsidRPr="008A3170">
              <w:rPr>
                <w:rStyle w:val="gnkrckgcgsb"/>
                <w:rFonts w:ascii="Times New Roman" w:hAnsi="Times New Roman" w:cs="Times New Roman"/>
                <w:color w:val="000000"/>
                <w:bdr w:val="none" w:sz="0" w:space="0" w:color="auto" w:frame="1"/>
              </w:rPr>
              <w:t>3</w:t>
            </w:r>
          </w:p>
        </w:tc>
        <w:tc>
          <w:tcPr>
            <w:tcW w:w="905" w:type="dxa"/>
          </w:tcPr>
          <w:p w14:paraId="209A919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1080" w:type="dxa"/>
          </w:tcPr>
          <w:p w14:paraId="64CFF0C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r>
      <w:tr w:rsidR="00D92085" w14:paraId="183F9BF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02C2EF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Lepidoptera</w:t>
            </w:r>
          </w:p>
        </w:tc>
        <w:tc>
          <w:tcPr>
            <w:tcW w:w="990" w:type="dxa"/>
          </w:tcPr>
          <w:p w14:paraId="0B756D7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-2.4017</w:t>
            </w:r>
          </w:p>
        </w:tc>
        <w:tc>
          <w:tcPr>
            <w:tcW w:w="1080" w:type="dxa"/>
          </w:tcPr>
          <w:p w14:paraId="32F4AB8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1.28900</w:t>
            </w:r>
          </w:p>
        </w:tc>
        <w:tc>
          <w:tcPr>
            <w:tcW w:w="810" w:type="dxa"/>
          </w:tcPr>
          <w:p w14:paraId="6F65F15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-1.862</w:t>
            </w:r>
          </w:p>
        </w:tc>
        <w:tc>
          <w:tcPr>
            <w:tcW w:w="900" w:type="dxa"/>
          </w:tcPr>
          <w:p w14:paraId="34E973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0.0629</w:t>
            </w:r>
          </w:p>
        </w:tc>
        <w:tc>
          <w:tcPr>
            <w:tcW w:w="985" w:type="dxa"/>
          </w:tcPr>
          <w:p w14:paraId="7B09C79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-2.077</w:t>
            </w:r>
            <w:r>
              <w:rPr>
                <w:rStyle w:val="gnkrckgcgsb"/>
                <w:rFonts w:ascii="Times New Roman" w:hAnsi="Times New Roman" w:cs="Times New Roman"/>
                <w:color w:val="000000"/>
                <w:bdr w:val="none" w:sz="0" w:space="0" w:color="auto" w:frame="1"/>
              </w:rPr>
              <w:t>1</w:t>
            </w:r>
          </w:p>
        </w:tc>
        <w:tc>
          <w:tcPr>
            <w:tcW w:w="900" w:type="dxa"/>
          </w:tcPr>
          <w:p w14:paraId="413AD2F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1.0625</w:t>
            </w:r>
          </w:p>
        </w:tc>
        <w:tc>
          <w:tcPr>
            <w:tcW w:w="905" w:type="dxa"/>
          </w:tcPr>
          <w:p w14:paraId="08BBD87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-1.955</w:t>
            </w:r>
          </w:p>
        </w:tc>
        <w:tc>
          <w:tcPr>
            <w:tcW w:w="1080" w:type="dxa"/>
          </w:tcPr>
          <w:p w14:paraId="296B664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0.0508</w:t>
            </w:r>
          </w:p>
        </w:tc>
      </w:tr>
      <w:tr w:rsidR="00D92085" w14:paraId="008E6488" w14:textId="77777777" w:rsidTr="00D92085">
        <w:trPr>
          <w:trHeight w:val="162"/>
        </w:trPr>
        <w:tc>
          <w:tcPr>
            <w:cnfStyle w:val="001000000000" w:firstRow="0" w:lastRow="0" w:firstColumn="1" w:lastColumn="0" w:oddVBand="0" w:evenVBand="0" w:oddHBand="0" w:evenHBand="0" w:firstRowFirstColumn="0" w:firstRowLastColumn="0" w:lastRowFirstColumn="0" w:lastRowLastColumn="0"/>
            <w:tcW w:w="2160" w:type="dxa"/>
          </w:tcPr>
          <w:p w14:paraId="5B4F3B54"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Other</w:t>
            </w:r>
          </w:p>
        </w:tc>
        <w:tc>
          <w:tcPr>
            <w:tcW w:w="990" w:type="dxa"/>
          </w:tcPr>
          <w:p w14:paraId="09A3F53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-0.019</w:t>
            </w:r>
            <w:r>
              <w:rPr>
                <w:rStyle w:val="gnkrckgcgsb"/>
                <w:rFonts w:ascii="Times New Roman" w:hAnsi="Times New Roman" w:cs="Times New Roman"/>
                <w:color w:val="000000"/>
                <w:bdr w:val="none" w:sz="0" w:space="0" w:color="auto" w:frame="1"/>
              </w:rPr>
              <w:t>7</w:t>
            </w:r>
          </w:p>
        </w:tc>
        <w:tc>
          <w:tcPr>
            <w:tcW w:w="1080" w:type="dxa"/>
          </w:tcPr>
          <w:p w14:paraId="7203D1F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.2403</w:t>
            </w:r>
          </w:p>
        </w:tc>
        <w:tc>
          <w:tcPr>
            <w:tcW w:w="810" w:type="dxa"/>
          </w:tcPr>
          <w:p w14:paraId="179AE2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-0.082</w:t>
            </w:r>
          </w:p>
        </w:tc>
        <w:tc>
          <w:tcPr>
            <w:tcW w:w="900" w:type="dxa"/>
          </w:tcPr>
          <w:p w14:paraId="2BEC2BA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0.9347</w:t>
            </w:r>
          </w:p>
        </w:tc>
        <w:tc>
          <w:tcPr>
            <w:tcW w:w="985" w:type="dxa"/>
          </w:tcPr>
          <w:p w14:paraId="1E53CC9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0.1341</w:t>
            </w:r>
          </w:p>
        </w:tc>
        <w:tc>
          <w:tcPr>
            <w:tcW w:w="900" w:type="dxa"/>
          </w:tcPr>
          <w:p w14:paraId="0FDD4AD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.2065</w:t>
            </w:r>
          </w:p>
        </w:tc>
        <w:tc>
          <w:tcPr>
            <w:tcW w:w="905" w:type="dxa"/>
          </w:tcPr>
          <w:p w14:paraId="378C45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0.64</w:t>
            </w:r>
          </w:p>
        </w:tc>
        <w:tc>
          <w:tcPr>
            <w:tcW w:w="1080" w:type="dxa"/>
          </w:tcPr>
          <w:p w14:paraId="1B50A9C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0.5163</w:t>
            </w:r>
          </w:p>
        </w:tc>
      </w:tr>
      <w:tr w:rsidR="00D92085" w14:paraId="07A86D26"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1B36715"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Syrphid</w:t>
            </w:r>
          </w:p>
        </w:tc>
        <w:tc>
          <w:tcPr>
            <w:tcW w:w="990" w:type="dxa"/>
          </w:tcPr>
          <w:p w14:paraId="0A867AE2"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3.0563</w:t>
            </w:r>
          </w:p>
        </w:tc>
        <w:tc>
          <w:tcPr>
            <w:tcW w:w="1080" w:type="dxa"/>
          </w:tcPr>
          <w:p w14:paraId="6424DE7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.3347</w:t>
            </w:r>
          </w:p>
        </w:tc>
        <w:tc>
          <w:tcPr>
            <w:tcW w:w="810" w:type="dxa"/>
          </w:tcPr>
          <w:p w14:paraId="7577FF3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8.813</w:t>
            </w:r>
          </w:p>
        </w:tc>
        <w:tc>
          <w:tcPr>
            <w:tcW w:w="900" w:type="dxa"/>
          </w:tcPr>
          <w:p w14:paraId="17875F8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c>
          <w:tcPr>
            <w:tcW w:w="985" w:type="dxa"/>
          </w:tcPr>
          <w:p w14:paraId="3F67FFC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3.1228</w:t>
            </w:r>
          </w:p>
        </w:tc>
        <w:tc>
          <w:tcPr>
            <w:tcW w:w="900" w:type="dxa"/>
          </w:tcPr>
          <w:p w14:paraId="13CC514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.3404</w:t>
            </w:r>
          </w:p>
        </w:tc>
        <w:tc>
          <w:tcPr>
            <w:tcW w:w="905" w:type="dxa"/>
          </w:tcPr>
          <w:p w14:paraId="2057F94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9.173</w:t>
            </w:r>
          </w:p>
        </w:tc>
        <w:tc>
          <w:tcPr>
            <w:tcW w:w="1080" w:type="dxa"/>
          </w:tcPr>
          <w:p w14:paraId="6A02C76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r>
    </w:tbl>
    <w:p w14:paraId="1E421352" w14:textId="29F20EE2" w:rsidR="00D92085" w:rsidRDefault="00D92085" w:rsidP="006164D7"/>
    <w:p w14:paraId="4123981D" w14:textId="77777777" w:rsidR="006164D7" w:rsidRDefault="00A9331B" w:rsidP="006164D7">
      <w:r>
        <w:t xml:space="preserve">Table 2: Results from </w:t>
      </w:r>
      <w:r w:rsidR="006164D7">
        <w:t xml:space="preserve">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w:t>
      </w:r>
      <w:r w:rsidR="006164D7" w:rsidRPr="00BA750B">
        <w:t>Significance was denoted at α = 0.05 and shown in bold.</w:t>
      </w:r>
      <w:r w:rsidR="006164D7">
        <w:t xml:space="preserve"> </w:t>
      </w:r>
    </w:p>
    <w:tbl>
      <w:tblPr>
        <w:tblStyle w:val="PlainTable21"/>
        <w:tblpPr w:leftFromText="180" w:rightFromText="180" w:vertAnchor="text" w:horzAnchor="margin" w:tblpXSpec="center" w:tblpY="202"/>
        <w:tblW w:w="10440" w:type="dxa"/>
        <w:tblLook w:val="06A0" w:firstRow="1" w:lastRow="0" w:firstColumn="1" w:lastColumn="0" w:noHBand="1" w:noVBand="1"/>
      </w:tblPr>
      <w:tblGrid>
        <w:gridCol w:w="2700"/>
        <w:gridCol w:w="990"/>
        <w:gridCol w:w="900"/>
        <w:gridCol w:w="810"/>
        <w:gridCol w:w="1048"/>
        <w:gridCol w:w="265"/>
        <w:gridCol w:w="1117"/>
        <w:gridCol w:w="900"/>
        <w:gridCol w:w="720"/>
        <w:gridCol w:w="990"/>
      </w:tblGrid>
      <w:tr w:rsidR="006164D7" w:rsidRPr="00005812" w14:paraId="4661078B" w14:textId="77777777" w:rsidTr="00AE085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00" w:type="dxa"/>
          </w:tcPr>
          <w:p w14:paraId="0D8F5D0A" w14:textId="77777777" w:rsidR="006164D7" w:rsidRPr="00005812" w:rsidRDefault="006164D7" w:rsidP="006164D7">
            <w:pPr>
              <w:jc w:val="center"/>
              <w:rPr>
                <w:b w:val="0"/>
                <w:sz w:val="22"/>
                <w:szCs w:val="22"/>
              </w:rPr>
            </w:pPr>
          </w:p>
        </w:tc>
        <w:tc>
          <w:tcPr>
            <w:tcW w:w="3748" w:type="dxa"/>
            <w:gridSpan w:val="4"/>
            <w:tcBorders>
              <w:top w:val="single" w:sz="4" w:space="0" w:color="7F7F7F" w:themeColor="text1" w:themeTint="80"/>
              <w:bottom w:val="single" w:sz="4" w:space="0" w:color="767171" w:themeColor="background2" w:themeShade="80"/>
            </w:tcBorders>
          </w:tcPr>
          <w:p w14:paraId="4FF10D91"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65" w:type="dxa"/>
            <w:tcBorders>
              <w:top w:val="single" w:sz="4" w:space="0" w:color="7F7F7F" w:themeColor="text1" w:themeTint="80"/>
              <w:bottom w:val="single" w:sz="4" w:space="0" w:color="767171" w:themeColor="background2" w:themeShade="80"/>
            </w:tcBorders>
          </w:tcPr>
          <w:p w14:paraId="6DA251B5"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727" w:type="dxa"/>
            <w:gridSpan w:val="4"/>
            <w:tcBorders>
              <w:top w:val="single" w:sz="4" w:space="0" w:color="7F7F7F" w:themeColor="text1" w:themeTint="80"/>
              <w:bottom w:val="single" w:sz="4" w:space="0" w:color="767171" w:themeColor="background2" w:themeShade="80"/>
            </w:tcBorders>
          </w:tcPr>
          <w:p w14:paraId="07258B63" w14:textId="77777777" w:rsidR="006164D7" w:rsidRPr="00005812" w:rsidRDefault="00EF023F"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6164D7" w:rsidRPr="00005812" w14:paraId="58C98EE0" w14:textId="77777777" w:rsidTr="00AE085C">
        <w:trPr>
          <w:trHeight w:val="234"/>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136B2A47" w14:textId="77777777" w:rsidR="006164D7" w:rsidRPr="00005812" w:rsidRDefault="006164D7" w:rsidP="006164D7">
            <w:pPr>
              <w:jc w:val="center"/>
              <w:rPr>
                <w:sz w:val="22"/>
                <w:szCs w:val="22"/>
                <w:u w:val="single"/>
              </w:rPr>
            </w:pPr>
          </w:p>
        </w:tc>
        <w:tc>
          <w:tcPr>
            <w:tcW w:w="990" w:type="dxa"/>
            <w:tcBorders>
              <w:top w:val="single" w:sz="4" w:space="0" w:color="767171" w:themeColor="background2" w:themeShade="80"/>
              <w:bottom w:val="nil"/>
            </w:tcBorders>
          </w:tcPr>
          <w:p w14:paraId="1141A3E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1E39EB60"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810" w:type="dxa"/>
            <w:tcBorders>
              <w:top w:val="single" w:sz="4" w:space="0" w:color="767171" w:themeColor="background2" w:themeShade="80"/>
              <w:bottom w:val="nil"/>
            </w:tcBorders>
          </w:tcPr>
          <w:p w14:paraId="2F079186"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1048" w:type="dxa"/>
            <w:tcBorders>
              <w:top w:val="single" w:sz="4" w:space="0" w:color="767171" w:themeColor="background2" w:themeShade="80"/>
              <w:bottom w:val="nil"/>
            </w:tcBorders>
          </w:tcPr>
          <w:p w14:paraId="50669EBD"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c>
          <w:tcPr>
            <w:tcW w:w="265" w:type="dxa"/>
            <w:tcBorders>
              <w:top w:val="single" w:sz="4" w:space="0" w:color="767171" w:themeColor="background2" w:themeShade="80"/>
              <w:bottom w:val="nil"/>
            </w:tcBorders>
          </w:tcPr>
          <w:p w14:paraId="0BE4A96E"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p>
        </w:tc>
        <w:tc>
          <w:tcPr>
            <w:tcW w:w="1117" w:type="dxa"/>
            <w:tcBorders>
              <w:top w:val="single" w:sz="4" w:space="0" w:color="767171" w:themeColor="background2" w:themeShade="80"/>
              <w:bottom w:val="nil"/>
            </w:tcBorders>
          </w:tcPr>
          <w:p w14:paraId="5E44A29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0A1EA5E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720" w:type="dxa"/>
            <w:tcBorders>
              <w:top w:val="single" w:sz="4" w:space="0" w:color="767171" w:themeColor="background2" w:themeShade="80"/>
              <w:bottom w:val="nil"/>
            </w:tcBorders>
          </w:tcPr>
          <w:p w14:paraId="54CFF625"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990" w:type="dxa"/>
            <w:tcBorders>
              <w:top w:val="single" w:sz="4" w:space="0" w:color="767171" w:themeColor="background2" w:themeShade="80"/>
              <w:bottom w:val="nil"/>
            </w:tcBorders>
          </w:tcPr>
          <w:p w14:paraId="4922D81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r>
      <w:tr w:rsidR="006164D7" w:rsidRPr="00005812" w14:paraId="46BC3FCA" w14:textId="77777777" w:rsidTr="00AE085C">
        <w:trPr>
          <w:trHeight w:val="275"/>
        </w:trPr>
        <w:tc>
          <w:tcPr>
            <w:cnfStyle w:val="001000000000" w:firstRow="0" w:lastRow="0" w:firstColumn="1" w:lastColumn="0" w:oddVBand="0" w:evenVBand="0" w:oddHBand="0" w:evenHBand="0" w:firstRowFirstColumn="0" w:firstRowLastColumn="0" w:lastRowFirstColumn="0" w:lastRowLastColumn="0"/>
            <w:tcW w:w="2700" w:type="dxa"/>
            <w:tcBorders>
              <w:top w:val="nil"/>
              <w:bottom w:val="nil"/>
            </w:tcBorders>
          </w:tcPr>
          <w:p w14:paraId="477B0602" w14:textId="77777777" w:rsidR="006164D7" w:rsidRPr="00334467" w:rsidRDefault="006164D7" w:rsidP="006164D7">
            <w:pPr>
              <w:jc w:val="center"/>
              <w:rPr>
                <w:b w:val="0"/>
                <w:sz w:val="20"/>
                <w:szCs w:val="20"/>
              </w:rPr>
            </w:pPr>
            <w:r>
              <w:rPr>
                <w:sz w:val="20"/>
                <w:szCs w:val="20"/>
              </w:rPr>
              <w:t xml:space="preserve">Microsite </w:t>
            </w:r>
            <w:r w:rsidRPr="00334467">
              <w:rPr>
                <w:sz w:val="20"/>
                <w:szCs w:val="20"/>
              </w:rPr>
              <w:t>(shrub)</w:t>
            </w:r>
          </w:p>
        </w:tc>
        <w:tc>
          <w:tcPr>
            <w:tcW w:w="990" w:type="dxa"/>
            <w:tcBorders>
              <w:top w:val="nil"/>
              <w:bottom w:val="nil"/>
            </w:tcBorders>
          </w:tcPr>
          <w:p w14:paraId="55A2646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-0.3660</w:t>
            </w:r>
          </w:p>
        </w:tc>
        <w:tc>
          <w:tcPr>
            <w:tcW w:w="900" w:type="dxa"/>
            <w:tcBorders>
              <w:top w:val="nil"/>
              <w:bottom w:val="nil"/>
            </w:tcBorders>
          </w:tcPr>
          <w:p w14:paraId="51F1950F"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334467">
              <w:rPr>
                <w:rStyle w:val="gnkrckgcgsb"/>
                <w:color w:val="000000"/>
                <w:sz w:val="20"/>
                <w:szCs w:val="20"/>
                <w:bdr w:val="none" w:sz="0" w:space="0" w:color="auto" w:frame="1"/>
              </w:rPr>
              <w:t xml:space="preserve">0.16944 </w:t>
            </w:r>
          </w:p>
        </w:tc>
        <w:tc>
          <w:tcPr>
            <w:tcW w:w="810" w:type="dxa"/>
            <w:tcBorders>
              <w:top w:val="nil"/>
              <w:bottom w:val="nil"/>
            </w:tcBorders>
          </w:tcPr>
          <w:p w14:paraId="3BF046A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-2.160</w:t>
            </w:r>
          </w:p>
        </w:tc>
        <w:tc>
          <w:tcPr>
            <w:tcW w:w="1048" w:type="dxa"/>
            <w:tcBorders>
              <w:top w:val="nil"/>
              <w:bottom w:val="nil"/>
            </w:tcBorders>
          </w:tcPr>
          <w:p w14:paraId="0BD34538"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0.03077</w:t>
            </w:r>
          </w:p>
        </w:tc>
        <w:tc>
          <w:tcPr>
            <w:tcW w:w="265" w:type="dxa"/>
            <w:tcBorders>
              <w:top w:val="nil"/>
              <w:bottom w:val="nil"/>
            </w:tcBorders>
          </w:tcPr>
          <w:p w14:paraId="431332E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nil"/>
            </w:tcBorders>
          </w:tcPr>
          <w:p w14:paraId="5295E08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-0.33019</w:t>
            </w:r>
          </w:p>
        </w:tc>
        <w:tc>
          <w:tcPr>
            <w:tcW w:w="900" w:type="dxa"/>
            <w:tcBorders>
              <w:top w:val="nil"/>
              <w:bottom w:val="nil"/>
            </w:tcBorders>
          </w:tcPr>
          <w:p w14:paraId="5AD27AF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0.14706</w:t>
            </w:r>
          </w:p>
        </w:tc>
        <w:tc>
          <w:tcPr>
            <w:tcW w:w="720" w:type="dxa"/>
            <w:tcBorders>
              <w:top w:val="nil"/>
              <w:bottom w:val="nil"/>
            </w:tcBorders>
          </w:tcPr>
          <w:p w14:paraId="57C56313"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-2.25</w:t>
            </w:r>
          </w:p>
        </w:tc>
        <w:tc>
          <w:tcPr>
            <w:tcW w:w="990" w:type="dxa"/>
            <w:tcBorders>
              <w:top w:val="nil"/>
              <w:bottom w:val="nil"/>
            </w:tcBorders>
          </w:tcPr>
          <w:p w14:paraId="4A76B2F5"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0.02475</w:t>
            </w:r>
          </w:p>
        </w:tc>
      </w:tr>
      <w:tr w:rsidR="006164D7" w:rsidRPr="00005812" w14:paraId="5F47F3FD" w14:textId="77777777" w:rsidTr="00DB5757">
        <w:trPr>
          <w:trHeight w:val="293"/>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3EE7F99B" w14:textId="77777777" w:rsidR="006164D7" w:rsidRPr="00334467" w:rsidRDefault="006164D7" w:rsidP="006164D7">
            <w:pPr>
              <w:jc w:val="center"/>
              <w:rPr>
                <w:b w:val="0"/>
                <w:sz w:val="20"/>
                <w:szCs w:val="20"/>
              </w:rPr>
            </w:pPr>
            <w:r w:rsidRPr="00334467">
              <w:rPr>
                <w:sz w:val="20"/>
                <w:szCs w:val="20"/>
              </w:rPr>
              <w:t>Blooming (bloom)</w:t>
            </w:r>
          </w:p>
        </w:tc>
        <w:tc>
          <w:tcPr>
            <w:tcW w:w="990" w:type="dxa"/>
            <w:tcBorders>
              <w:top w:val="nil"/>
            </w:tcBorders>
          </w:tcPr>
          <w:p w14:paraId="645F854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-1.2396</w:t>
            </w:r>
          </w:p>
        </w:tc>
        <w:tc>
          <w:tcPr>
            <w:tcW w:w="900" w:type="dxa"/>
            <w:tcBorders>
              <w:top w:val="nil"/>
            </w:tcBorders>
          </w:tcPr>
          <w:p w14:paraId="3F87CF3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0.16353</w:t>
            </w:r>
          </w:p>
        </w:tc>
        <w:tc>
          <w:tcPr>
            <w:tcW w:w="810" w:type="dxa"/>
            <w:tcBorders>
              <w:top w:val="nil"/>
            </w:tcBorders>
          </w:tcPr>
          <w:p w14:paraId="5824C76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-7.581</w:t>
            </w:r>
          </w:p>
        </w:tc>
        <w:tc>
          <w:tcPr>
            <w:tcW w:w="1048" w:type="dxa"/>
            <w:tcBorders>
              <w:top w:val="nil"/>
            </w:tcBorders>
          </w:tcPr>
          <w:p w14:paraId="16024ECD"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b/>
              </w:rPr>
              <w:t>&lt;0.0001</w:t>
            </w:r>
          </w:p>
        </w:tc>
        <w:tc>
          <w:tcPr>
            <w:tcW w:w="265" w:type="dxa"/>
            <w:tcBorders>
              <w:top w:val="nil"/>
            </w:tcBorders>
          </w:tcPr>
          <w:p w14:paraId="7195D1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1B943E0D"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-1.24571</w:t>
            </w:r>
          </w:p>
        </w:tc>
        <w:tc>
          <w:tcPr>
            <w:tcW w:w="900" w:type="dxa"/>
            <w:tcBorders>
              <w:top w:val="nil"/>
            </w:tcBorders>
          </w:tcPr>
          <w:p w14:paraId="211D451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0.14513</w:t>
            </w:r>
          </w:p>
        </w:tc>
        <w:tc>
          <w:tcPr>
            <w:tcW w:w="720" w:type="dxa"/>
            <w:tcBorders>
              <w:top w:val="nil"/>
            </w:tcBorders>
          </w:tcPr>
          <w:p w14:paraId="7AEFC742"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-8.58</w:t>
            </w:r>
          </w:p>
        </w:tc>
        <w:tc>
          <w:tcPr>
            <w:tcW w:w="990" w:type="dxa"/>
            <w:tcBorders>
              <w:top w:val="nil"/>
            </w:tcBorders>
          </w:tcPr>
          <w:p w14:paraId="5BBC3B9E"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144BC1">
              <w:rPr>
                <w:b/>
                <w:sz w:val="20"/>
                <w:szCs w:val="20"/>
              </w:rPr>
              <w:t>&lt;0.0001</w:t>
            </w:r>
          </w:p>
        </w:tc>
      </w:tr>
      <w:tr w:rsidR="006164D7" w:rsidRPr="00005812" w14:paraId="2D7D838B" w14:textId="77777777" w:rsidTr="002F13C9">
        <w:trPr>
          <w:trHeight w:val="320"/>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666817B6" w14:textId="77777777" w:rsidR="006164D7" w:rsidRPr="00334467" w:rsidRDefault="006164D7" w:rsidP="006164D7">
            <w:pPr>
              <w:pStyle w:val="HTMLPreformatted"/>
              <w:shd w:val="clear" w:color="auto" w:fill="FFFFFF"/>
              <w:wordWrap w:val="0"/>
              <w:jc w:val="center"/>
              <w:rPr>
                <w:rFonts w:ascii="Times New Roman" w:hAnsi="Times New Roman" w:cs="Times New Roman"/>
                <w:b w:val="0"/>
              </w:rPr>
            </w:pPr>
            <w:r w:rsidRPr="00334467">
              <w:rPr>
                <w:rStyle w:val="gnkrckgcgsb"/>
                <w:rFonts w:ascii="Times New Roman" w:hAnsi="Times New Roman" w:cs="Times New Roman"/>
                <w:bdr w:val="none" w:sz="0" w:space="0" w:color="auto" w:frame="1"/>
              </w:rPr>
              <w:t>Flowers.pot</w:t>
            </w:r>
          </w:p>
        </w:tc>
        <w:tc>
          <w:tcPr>
            <w:tcW w:w="990" w:type="dxa"/>
            <w:tcBorders>
              <w:bottom w:val="nil"/>
            </w:tcBorders>
          </w:tcPr>
          <w:p w14:paraId="4262830C"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0.08084</w:t>
            </w:r>
          </w:p>
        </w:tc>
        <w:tc>
          <w:tcPr>
            <w:tcW w:w="900" w:type="dxa"/>
            <w:tcBorders>
              <w:bottom w:val="nil"/>
            </w:tcBorders>
          </w:tcPr>
          <w:p w14:paraId="584A4CB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0.02711</w:t>
            </w:r>
          </w:p>
        </w:tc>
        <w:tc>
          <w:tcPr>
            <w:tcW w:w="810" w:type="dxa"/>
            <w:tcBorders>
              <w:bottom w:val="nil"/>
            </w:tcBorders>
          </w:tcPr>
          <w:p w14:paraId="356DA46E"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2.981</w:t>
            </w:r>
          </w:p>
        </w:tc>
        <w:tc>
          <w:tcPr>
            <w:tcW w:w="1048" w:type="dxa"/>
            <w:tcBorders>
              <w:bottom w:val="nil"/>
            </w:tcBorders>
          </w:tcPr>
          <w:p w14:paraId="4A49E049"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0.00287</w:t>
            </w:r>
          </w:p>
        </w:tc>
        <w:tc>
          <w:tcPr>
            <w:tcW w:w="265" w:type="dxa"/>
          </w:tcPr>
          <w:p w14:paraId="0F2E1F9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bottom w:val="nil"/>
            </w:tcBorders>
          </w:tcPr>
          <w:p w14:paraId="777DEFB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0.05943</w:t>
            </w:r>
          </w:p>
        </w:tc>
        <w:tc>
          <w:tcPr>
            <w:tcW w:w="900" w:type="dxa"/>
            <w:tcBorders>
              <w:bottom w:val="nil"/>
            </w:tcBorders>
          </w:tcPr>
          <w:p w14:paraId="35622ADB"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0.02374</w:t>
            </w:r>
          </w:p>
        </w:tc>
        <w:tc>
          <w:tcPr>
            <w:tcW w:w="720" w:type="dxa"/>
            <w:tcBorders>
              <w:bottom w:val="nil"/>
            </w:tcBorders>
          </w:tcPr>
          <w:p w14:paraId="1212D24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2.503</w:t>
            </w:r>
          </w:p>
        </w:tc>
        <w:tc>
          <w:tcPr>
            <w:tcW w:w="990" w:type="dxa"/>
            <w:tcBorders>
              <w:bottom w:val="nil"/>
            </w:tcBorders>
          </w:tcPr>
          <w:p w14:paraId="7719A28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0.01230</w:t>
            </w:r>
          </w:p>
        </w:tc>
      </w:tr>
      <w:tr w:rsidR="006164D7" w:rsidRPr="00005812" w14:paraId="35A7C38E" w14:textId="77777777" w:rsidTr="002F13C9">
        <w:trPr>
          <w:trHeight w:val="497"/>
        </w:trPr>
        <w:tc>
          <w:tcPr>
            <w:cnfStyle w:val="001000000000" w:firstRow="0" w:lastRow="0" w:firstColumn="1" w:lastColumn="0" w:oddVBand="0" w:evenVBand="0" w:oddHBand="0" w:evenHBand="0" w:firstRowFirstColumn="0" w:firstRowLastColumn="0" w:lastRowFirstColumn="0" w:lastRowLastColumn="0"/>
            <w:tcW w:w="2700" w:type="dxa"/>
            <w:tcBorders>
              <w:top w:val="nil"/>
              <w:bottom w:val="single" w:sz="4" w:space="0" w:color="767171" w:themeColor="background2" w:themeShade="80"/>
            </w:tcBorders>
          </w:tcPr>
          <w:p w14:paraId="432C2544"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Heterospecific</w:t>
            </w:r>
          </w:p>
          <w:p w14:paraId="0F9E7D45" w14:textId="77777777" w:rsidR="006164D7" w:rsidRPr="00334467"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 xml:space="preserve"> annual bloom density</w:t>
            </w:r>
          </w:p>
        </w:tc>
        <w:tc>
          <w:tcPr>
            <w:tcW w:w="990" w:type="dxa"/>
            <w:tcBorders>
              <w:top w:val="nil"/>
              <w:bottom w:val="single" w:sz="4" w:space="0" w:color="767171" w:themeColor="background2" w:themeShade="80"/>
            </w:tcBorders>
          </w:tcPr>
          <w:p w14:paraId="4E38723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0.04013</w:t>
            </w:r>
          </w:p>
          <w:p w14:paraId="6681AF7E"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183671F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0.02342</w:t>
            </w:r>
          </w:p>
          <w:p w14:paraId="7BBF71A9"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Borders>
              <w:top w:val="nil"/>
              <w:bottom w:val="single" w:sz="4" w:space="0" w:color="767171" w:themeColor="background2" w:themeShade="80"/>
            </w:tcBorders>
          </w:tcPr>
          <w:p w14:paraId="7A786B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1.713</w:t>
            </w:r>
          </w:p>
          <w:p w14:paraId="78C24C7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Borders>
              <w:top w:val="nil"/>
              <w:bottom w:val="single" w:sz="4" w:space="0" w:color="767171" w:themeColor="background2" w:themeShade="80"/>
            </w:tcBorders>
          </w:tcPr>
          <w:p w14:paraId="50FB9DFC"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0.08664</w:t>
            </w:r>
          </w:p>
          <w:p w14:paraId="5FE8AE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Borders>
              <w:bottom w:val="nil"/>
            </w:tcBorders>
          </w:tcPr>
          <w:p w14:paraId="7C69287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single" w:sz="4" w:space="0" w:color="767171" w:themeColor="background2" w:themeShade="80"/>
            </w:tcBorders>
          </w:tcPr>
          <w:p w14:paraId="69417873"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0.04086</w:t>
            </w:r>
          </w:p>
          <w:p w14:paraId="0FB6C84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722EAA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0.01984</w:t>
            </w:r>
          </w:p>
          <w:p w14:paraId="033DC502"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Borders>
              <w:top w:val="nil"/>
              <w:bottom w:val="single" w:sz="4" w:space="0" w:color="767171" w:themeColor="background2" w:themeShade="80"/>
            </w:tcBorders>
          </w:tcPr>
          <w:p w14:paraId="73BB97F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2.059</w:t>
            </w:r>
          </w:p>
          <w:p w14:paraId="7EC0FDEC"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Borders>
              <w:top w:val="nil"/>
              <w:bottom w:val="single" w:sz="4" w:space="0" w:color="767171" w:themeColor="background2" w:themeShade="80"/>
            </w:tcBorders>
          </w:tcPr>
          <w:p w14:paraId="4CDA43F0"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0.03950</w:t>
            </w:r>
          </w:p>
          <w:p w14:paraId="6C6D3C1B"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r w:rsidR="006164D7" w:rsidRPr="00005812" w14:paraId="378B0370" w14:textId="77777777" w:rsidTr="002F13C9">
        <w:trPr>
          <w:trHeight w:val="23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767171" w:themeColor="background2" w:themeShade="80"/>
              <w:bottom w:val="nil"/>
            </w:tcBorders>
          </w:tcPr>
          <w:p w14:paraId="00060039" w14:textId="77777777" w:rsidR="006164D7" w:rsidRPr="000211E2" w:rsidRDefault="006164D7" w:rsidP="006164D7">
            <w:pPr>
              <w:jc w:val="center"/>
              <w:rPr>
                <w:b w:val="0"/>
                <w:sz w:val="20"/>
                <w:szCs w:val="20"/>
              </w:rPr>
            </w:pPr>
            <w:r w:rsidRPr="000211E2">
              <w:rPr>
                <w:sz w:val="20"/>
                <w:szCs w:val="20"/>
              </w:rPr>
              <w:t>Microsite (shrub)</w:t>
            </w:r>
          </w:p>
        </w:tc>
        <w:tc>
          <w:tcPr>
            <w:tcW w:w="990" w:type="dxa"/>
            <w:tcBorders>
              <w:top w:val="single" w:sz="4" w:space="0" w:color="767171" w:themeColor="background2" w:themeShade="80"/>
              <w:bottom w:val="nil"/>
            </w:tcBorders>
          </w:tcPr>
          <w:p w14:paraId="014331D3"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-0.3289</w:t>
            </w:r>
          </w:p>
        </w:tc>
        <w:tc>
          <w:tcPr>
            <w:tcW w:w="900" w:type="dxa"/>
            <w:tcBorders>
              <w:top w:val="single" w:sz="4" w:space="0" w:color="767171" w:themeColor="background2" w:themeShade="80"/>
              <w:bottom w:val="nil"/>
            </w:tcBorders>
          </w:tcPr>
          <w:p w14:paraId="09DB1817"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0.16998</w:t>
            </w:r>
          </w:p>
        </w:tc>
        <w:tc>
          <w:tcPr>
            <w:tcW w:w="810" w:type="dxa"/>
            <w:tcBorders>
              <w:top w:val="single" w:sz="4" w:space="0" w:color="767171" w:themeColor="background2" w:themeShade="80"/>
              <w:bottom w:val="nil"/>
            </w:tcBorders>
          </w:tcPr>
          <w:p w14:paraId="3537E07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-1.935</w:t>
            </w:r>
          </w:p>
        </w:tc>
        <w:tc>
          <w:tcPr>
            <w:tcW w:w="1048" w:type="dxa"/>
            <w:tcBorders>
              <w:top w:val="single" w:sz="4" w:space="0" w:color="767171" w:themeColor="background2" w:themeShade="80"/>
              <w:bottom w:val="nil"/>
            </w:tcBorders>
          </w:tcPr>
          <w:p w14:paraId="3BAB4DF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0.05301</w:t>
            </w:r>
          </w:p>
        </w:tc>
        <w:tc>
          <w:tcPr>
            <w:tcW w:w="265" w:type="dxa"/>
            <w:tcBorders>
              <w:top w:val="nil"/>
              <w:bottom w:val="nil"/>
            </w:tcBorders>
          </w:tcPr>
          <w:p w14:paraId="35DBD2A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single" w:sz="4" w:space="0" w:color="767171" w:themeColor="background2" w:themeShade="80"/>
              <w:bottom w:val="nil"/>
            </w:tcBorders>
          </w:tcPr>
          <w:p w14:paraId="4D2C3DA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-0.31539</w:t>
            </w:r>
          </w:p>
        </w:tc>
        <w:tc>
          <w:tcPr>
            <w:tcW w:w="900" w:type="dxa"/>
            <w:tcBorders>
              <w:top w:val="single" w:sz="4" w:space="0" w:color="767171" w:themeColor="background2" w:themeShade="80"/>
              <w:bottom w:val="nil"/>
            </w:tcBorders>
          </w:tcPr>
          <w:p w14:paraId="354647B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0.14829</w:t>
            </w:r>
          </w:p>
        </w:tc>
        <w:tc>
          <w:tcPr>
            <w:tcW w:w="720" w:type="dxa"/>
            <w:tcBorders>
              <w:top w:val="single" w:sz="4" w:space="0" w:color="767171" w:themeColor="background2" w:themeShade="80"/>
              <w:bottom w:val="nil"/>
            </w:tcBorders>
          </w:tcPr>
          <w:p w14:paraId="6439668E" w14:textId="77777777" w:rsidR="006164D7" w:rsidRPr="00B6385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-2.13</w:t>
            </w:r>
          </w:p>
        </w:tc>
        <w:tc>
          <w:tcPr>
            <w:tcW w:w="990" w:type="dxa"/>
            <w:tcBorders>
              <w:top w:val="single" w:sz="4" w:space="0" w:color="767171" w:themeColor="background2" w:themeShade="80"/>
              <w:bottom w:val="nil"/>
            </w:tcBorders>
          </w:tcPr>
          <w:p w14:paraId="09204F3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0.033435</w:t>
            </w:r>
          </w:p>
        </w:tc>
      </w:tr>
      <w:tr w:rsidR="006164D7" w:rsidRPr="00005812" w14:paraId="10FC1874"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6B0FA418" w14:textId="77777777" w:rsidR="006164D7" w:rsidRPr="000211E2" w:rsidRDefault="006164D7" w:rsidP="006164D7">
            <w:pPr>
              <w:jc w:val="center"/>
              <w:rPr>
                <w:b w:val="0"/>
                <w:sz w:val="20"/>
                <w:szCs w:val="20"/>
              </w:rPr>
            </w:pPr>
            <w:r w:rsidRPr="000211E2">
              <w:rPr>
                <w:sz w:val="20"/>
                <w:szCs w:val="20"/>
              </w:rPr>
              <w:t>Blooming (bloom)</w:t>
            </w:r>
          </w:p>
        </w:tc>
        <w:tc>
          <w:tcPr>
            <w:tcW w:w="990" w:type="dxa"/>
            <w:tcBorders>
              <w:top w:val="nil"/>
            </w:tcBorders>
          </w:tcPr>
          <w:p w14:paraId="521726B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-1.1662</w:t>
            </w:r>
          </w:p>
        </w:tc>
        <w:tc>
          <w:tcPr>
            <w:tcW w:w="900" w:type="dxa"/>
            <w:tcBorders>
              <w:top w:val="nil"/>
            </w:tcBorders>
          </w:tcPr>
          <w:p w14:paraId="5D34962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0.18601</w:t>
            </w:r>
          </w:p>
        </w:tc>
        <w:tc>
          <w:tcPr>
            <w:tcW w:w="810" w:type="dxa"/>
            <w:tcBorders>
              <w:top w:val="nil"/>
            </w:tcBorders>
          </w:tcPr>
          <w:p w14:paraId="4570B93F"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-6.269</w:t>
            </w:r>
          </w:p>
        </w:tc>
        <w:tc>
          <w:tcPr>
            <w:tcW w:w="1048" w:type="dxa"/>
            <w:tcBorders>
              <w:top w:val="nil"/>
            </w:tcBorders>
          </w:tcPr>
          <w:p w14:paraId="107F7B62"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c>
          <w:tcPr>
            <w:tcW w:w="265" w:type="dxa"/>
            <w:tcBorders>
              <w:top w:val="nil"/>
            </w:tcBorders>
          </w:tcPr>
          <w:p w14:paraId="05AD1BB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5D0E2A41"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-1.20875</w:t>
            </w:r>
          </w:p>
        </w:tc>
        <w:tc>
          <w:tcPr>
            <w:tcW w:w="900" w:type="dxa"/>
            <w:tcBorders>
              <w:top w:val="nil"/>
            </w:tcBorders>
          </w:tcPr>
          <w:p w14:paraId="0377DE7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0.16707</w:t>
            </w:r>
          </w:p>
        </w:tc>
        <w:tc>
          <w:tcPr>
            <w:tcW w:w="720" w:type="dxa"/>
            <w:tcBorders>
              <w:top w:val="nil"/>
            </w:tcBorders>
          </w:tcPr>
          <w:p w14:paraId="289EA026"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-7.24</w:t>
            </w:r>
          </w:p>
        </w:tc>
        <w:tc>
          <w:tcPr>
            <w:tcW w:w="990" w:type="dxa"/>
            <w:tcBorders>
              <w:top w:val="nil"/>
            </w:tcBorders>
          </w:tcPr>
          <w:p w14:paraId="6872A3A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r>
      <w:tr w:rsidR="006164D7" w:rsidRPr="00005812" w14:paraId="1033B770"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Pr>
          <w:p w14:paraId="3242E020" w14:textId="77777777" w:rsidR="006164D7" w:rsidRPr="000211E2" w:rsidRDefault="006164D7" w:rsidP="006164D7">
            <w:pPr>
              <w:pStyle w:val="HTMLPreformatted"/>
              <w:shd w:val="clear" w:color="auto" w:fill="FFFFFF"/>
              <w:wordWrap w:val="0"/>
              <w:jc w:val="center"/>
              <w:rPr>
                <w:rFonts w:ascii="Times New Roman" w:hAnsi="Times New Roman" w:cs="Times New Roman"/>
                <w:b w:val="0"/>
              </w:rPr>
            </w:pPr>
            <w:r w:rsidRPr="000211E2">
              <w:rPr>
                <w:rStyle w:val="gnkrckgcgsb"/>
                <w:rFonts w:ascii="Times New Roman" w:hAnsi="Times New Roman" w:cs="Times New Roman"/>
                <w:bdr w:val="none" w:sz="0" w:space="0" w:color="auto" w:frame="1"/>
              </w:rPr>
              <w:t>Flowers.pot</w:t>
            </w:r>
          </w:p>
        </w:tc>
        <w:tc>
          <w:tcPr>
            <w:tcW w:w="990" w:type="dxa"/>
          </w:tcPr>
          <w:p w14:paraId="4A9CF820"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0.07598</w:t>
            </w:r>
          </w:p>
        </w:tc>
        <w:tc>
          <w:tcPr>
            <w:tcW w:w="900" w:type="dxa"/>
          </w:tcPr>
          <w:p w14:paraId="02E7CEED"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0.02703</w:t>
            </w:r>
          </w:p>
        </w:tc>
        <w:tc>
          <w:tcPr>
            <w:tcW w:w="810" w:type="dxa"/>
          </w:tcPr>
          <w:p w14:paraId="11FA11C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2.811</w:t>
            </w:r>
          </w:p>
        </w:tc>
        <w:tc>
          <w:tcPr>
            <w:tcW w:w="1048" w:type="dxa"/>
          </w:tcPr>
          <w:p w14:paraId="41888AD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0.00494</w:t>
            </w:r>
          </w:p>
        </w:tc>
        <w:tc>
          <w:tcPr>
            <w:tcW w:w="265" w:type="dxa"/>
          </w:tcPr>
          <w:p w14:paraId="2E42FD2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5AF75B1F"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0.05296</w:t>
            </w:r>
          </w:p>
        </w:tc>
        <w:tc>
          <w:tcPr>
            <w:tcW w:w="900" w:type="dxa"/>
          </w:tcPr>
          <w:p w14:paraId="5E6FA1C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0.02376</w:t>
            </w:r>
          </w:p>
        </w:tc>
        <w:tc>
          <w:tcPr>
            <w:tcW w:w="720" w:type="dxa"/>
          </w:tcPr>
          <w:p w14:paraId="7B9F4B1A"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2.229</w:t>
            </w:r>
          </w:p>
        </w:tc>
        <w:tc>
          <w:tcPr>
            <w:tcW w:w="990" w:type="dxa"/>
          </w:tcPr>
          <w:p w14:paraId="29111A8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0.025799</w:t>
            </w:r>
          </w:p>
        </w:tc>
      </w:tr>
      <w:tr w:rsidR="006164D7" w:rsidRPr="00005812" w14:paraId="3DE5A728" w14:textId="77777777" w:rsidTr="00DB5757">
        <w:trPr>
          <w:trHeight w:val="537"/>
        </w:trPr>
        <w:tc>
          <w:tcPr>
            <w:cnfStyle w:val="001000000000" w:firstRow="0" w:lastRow="0" w:firstColumn="1" w:lastColumn="0" w:oddVBand="0" w:evenVBand="0" w:oddHBand="0" w:evenHBand="0" w:firstRowFirstColumn="0" w:firstRowLastColumn="0" w:lastRowFirstColumn="0" w:lastRowLastColumn="0"/>
            <w:tcW w:w="2700" w:type="dxa"/>
          </w:tcPr>
          <w:p w14:paraId="2B1109F9"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 xml:space="preserve">Heterospecific </w:t>
            </w:r>
          </w:p>
          <w:p w14:paraId="47B85778" w14:textId="77777777" w:rsidR="006164D7" w:rsidRPr="000211E2"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blooming shrub density</w:t>
            </w:r>
          </w:p>
        </w:tc>
        <w:tc>
          <w:tcPr>
            <w:tcW w:w="990" w:type="dxa"/>
          </w:tcPr>
          <w:p w14:paraId="06007169"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-0.0494</w:t>
            </w:r>
          </w:p>
          <w:p w14:paraId="5A0B8250"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0693279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0.04093</w:t>
            </w:r>
          </w:p>
          <w:p w14:paraId="56633867"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Pr>
          <w:p w14:paraId="3777B21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-1.207</w:t>
            </w:r>
          </w:p>
          <w:p w14:paraId="05F8F58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Pr>
          <w:p w14:paraId="3AF0F518"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0.22744</w:t>
            </w:r>
          </w:p>
          <w:p w14:paraId="48F76F8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Pr>
          <w:p w14:paraId="577DCD9B"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1045850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0.03124</w:t>
            </w:r>
          </w:p>
          <w:p w14:paraId="560E4A7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7D4AC184"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0.03744</w:t>
            </w:r>
          </w:p>
          <w:p w14:paraId="37EED772"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Pr>
          <w:p w14:paraId="60CBF8DE" w14:textId="77777777" w:rsidR="006164D7" w:rsidRPr="000211E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-0.84</w:t>
            </w:r>
          </w:p>
          <w:p w14:paraId="0C174F4B"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Pr>
          <w:p w14:paraId="7549A046"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0.403997</w:t>
            </w:r>
          </w:p>
          <w:p w14:paraId="249687D4"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bl>
    <w:p w14:paraId="29E4507B" w14:textId="41E05DB9"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052746B" w14:textId="77777777" w:rsidR="002F13C9" w:rsidRDefault="002F13C9" w:rsidP="006164D7">
      <w:pPr>
        <w:spacing w:line="240" w:lineRule="auto"/>
      </w:pPr>
    </w:p>
    <w:p w14:paraId="6E49FD2D" w14:textId="3969F115" w:rsidR="006164D7" w:rsidRDefault="00D92085" w:rsidP="006164D7">
      <w:pPr>
        <w:spacing w:line="240" w:lineRule="auto"/>
      </w:pPr>
      <w:r>
        <w:t>Table 3</w:t>
      </w:r>
      <w:r w:rsidR="006164D7">
        <w:t xml:space="preserve">: Results from Gamma </w:t>
      </w:r>
      <w:r w:rsidR="002C73C9">
        <w:t>GLMM</w:t>
      </w:r>
      <w:r w:rsidR="006164D7">
        <w:t xml:space="preserve"> (lme4, glmer.nb) testing for differences visit duration and the proportion of flowers visited per visit in response to microsite (shrub and open) and blooming stage (pre-blooming and full bloom). The repID (shrub ID + microsite) was used a random effect in both models to account for the repeated measures study design. </w:t>
      </w:r>
      <w:r w:rsidR="006164D7" w:rsidRPr="00BA750B">
        <w:t>Significance was denoted at α = 0.05 and shown in bold.</w:t>
      </w:r>
      <w:r w:rsidR="006164D7">
        <w:t xml:space="preserve"> Non-significant interactions were excluded from all models.</w:t>
      </w:r>
    </w:p>
    <w:tbl>
      <w:tblPr>
        <w:tblStyle w:val="PlainTable21"/>
        <w:tblW w:w="9810" w:type="dxa"/>
        <w:tblLook w:val="06A0" w:firstRow="1" w:lastRow="0" w:firstColumn="1" w:lastColumn="0" w:noHBand="1" w:noVBand="1"/>
      </w:tblPr>
      <w:tblGrid>
        <w:gridCol w:w="2250"/>
        <w:gridCol w:w="1080"/>
        <w:gridCol w:w="90"/>
        <w:gridCol w:w="977"/>
        <w:gridCol w:w="1183"/>
        <w:gridCol w:w="1260"/>
        <w:gridCol w:w="1350"/>
        <w:gridCol w:w="1620"/>
      </w:tblGrid>
      <w:tr w:rsidR="006164D7" w:rsidRPr="000226F3" w14:paraId="2ECD4A40"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27828C94" w14:textId="77777777" w:rsidR="006164D7" w:rsidRPr="004D23C7" w:rsidRDefault="006164D7" w:rsidP="006164D7">
            <w:pPr>
              <w:jc w:val="center"/>
              <w:rPr>
                <w:b w:val="0"/>
                <w:sz w:val="22"/>
                <w:szCs w:val="22"/>
              </w:rPr>
            </w:pPr>
          </w:p>
        </w:tc>
        <w:tc>
          <w:tcPr>
            <w:tcW w:w="3330" w:type="dxa"/>
            <w:gridSpan w:val="4"/>
          </w:tcPr>
          <w:p w14:paraId="5657CC87"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Visit duration</w:t>
            </w:r>
          </w:p>
        </w:tc>
        <w:tc>
          <w:tcPr>
            <w:tcW w:w="4230" w:type="dxa"/>
            <w:gridSpan w:val="3"/>
          </w:tcPr>
          <w:p w14:paraId="014E2AD1"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Proportion of flowers visited</w:t>
            </w:r>
          </w:p>
        </w:tc>
      </w:tr>
      <w:tr w:rsidR="006164D7" w:rsidRPr="002A3859" w14:paraId="449D7C8B"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14A6472E" w14:textId="77777777" w:rsidR="006164D7" w:rsidRPr="00100EEB" w:rsidRDefault="006164D7" w:rsidP="006164D7">
            <w:pPr>
              <w:jc w:val="center"/>
              <w:rPr>
                <w:b w:val="0"/>
                <w:sz w:val="22"/>
                <w:szCs w:val="22"/>
                <w:u w:val="single"/>
              </w:rPr>
            </w:pPr>
          </w:p>
        </w:tc>
        <w:tc>
          <w:tcPr>
            <w:tcW w:w="1170" w:type="dxa"/>
            <w:gridSpan w:val="2"/>
          </w:tcPr>
          <w:p w14:paraId="4A056B1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977" w:type="dxa"/>
          </w:tcPr>
          <w:p w14:paraId="4CEA3C7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183" w:type="dxa"/>
          </w:tcPr>
          <w:p w14:paraId="511E80FD"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c>
          <w:tcPr>
            <w:tcW w:w="1260" w:type="dxa"/>
          </w:tcPr>
          <w:p w14:paraId="1A4748F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1350" w:type="dxa"/>
          </w:tcPr>
          <w:p w14:paraId="3BC8255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620" w:type="dxa"/>
          </w:tcPr>
          <w:p w14:paraId="084E72F9"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r>
      <w:tr w:rsidR="006164D7" w:rsidRPr="00D94BB3" w14:paraId="28413AB7" w14:textId="77777777" w:rsidTr="0071582C">
        <w:trPr>
          <w:trHeight w:val="305"/>
        </w:trPr>
        <w:tc>
          <w:tcPr>
            <w:cnfStyle w:val="001000000000" w:firstRow="0" w:lastRow="0" w:firstColumn="1" w:lastColumn="0" w:oddVBand="0" w:evenVBand="0" w:oddHBand="0" w:evenHBand="0" w:firstRowFirstColumn="0" w:firstRowLastColumn="0" w:lastRowFirstColumn="0" w:lastRowLastColumn="0"/>
            <w:tcW w:w="2250" w:type="dxa"/>
          </w:tcPr>
          <w:p w14:paraId="68BFC246" w14:textId="77E2BB4B" w:rsidR="006164D7" w:rsidRPr="004A52D3" w:rsidRDefault="006164D7" w:rsidP="006164D7">
            <w:pPr>
              <w:jc w:val="center"/>
              <w:rPr>
                <w:b w:val="0"/>
                <w:sz w:val="20"/>
                <w:szCs w:val="20"/>
              </w:rPr>
            </w:pPr>
            <w:r w:rsidRPr="004A52D3">
              <w:rPr>
                <w:sz w:val="20"/>
                <w:szCs w:val="20"/>
              </w:rPr>
              <w:t>Microsite</w:t>
            </w:r>
            <w:r w:rsidR="002F13C9">
              <w:rPr>
                <w:sz w:val="20"/>
                <w:szCs w:val="20"/>
              </w:rPr>
              <w:t xml:space="preserve"> (shrub)</w:t>
            </w:r>
          </w:p>
        </w:tc>
        <w:tc>
          <w:tcPr>
            <w:tcW w:w="1080" w:type="dxa"/>
          </w:tcPr>
          <w:p w14:paraId="1F8CF935"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-0.047260</w:t>
            </w:r>
          </w:p>
        </w:tc>
        <w:tc>
          <w:tcPr>
            <w:tcW w:w="1067" w:type="dxa"/>
            <w:gridSpan w:val="2"/>
          </w:tcPr>
          <w:p w14:paraId="7E4130CE"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0.0464</w:t>
            </w:r>
          </w:p>
        </w:tc>
        <w:tc>
          <w:tcPr>
            <w:tcW w:w="1183" w:type="dxa"/>
          </w:tcPr>
          <w:p w14:paraId="25FA44C6"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0.8295</w:t>
            </w:r>
          </w:p>
        </w:tc>
        <w:tc>
          <w:tcPr>
            <w:tcW w:w="1260" w:type="dxa"/>
          </w:tcPr>
          <w:p w14:paraId="0D2D362D"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-0.03538</w:t>
            </w:r>
          </w:p>
        </w:tc>
        <w:tc>
          <w:tcPr>
            <w:tcW w:w="1350" w:type="dxa"/>
          </w:tcPr>
          <w:p w14:paraId="1A841273"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1.0051</w:t>
            </w:r>
          </w:p>
        </w:tc>
        <w:tc>
          <w:tcPr>
            <w:tcW w:w="1620" w:type="dxa"/>
          </w:tcPr>
          <w:p w14:paraId="57C47ECC"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0.46515</w:t>
            </w:r>
          </w:p>
        </w:tc>
      </w:tr>
      <w:tr w:rsidR="006164D7" w:rsidRPr="00242819" w14:paraId="34C113F7"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97659D1" w14:textId="11B23516" w:rsidR="006164D7" w:rsidRPr="004A52D3" w:rsidRDefault="006164D7" w:rsidP="006164D7">
            <w:pPr>
              <w:jc w:val="center"/>
              <w:rPr>
                <w:b w:val="0"/>
                <w:sz w:val="20"/>
                <w:szCs w:val="20"/>
              </w:rPr>
            </w:pPr>
            <w:r w:rsidRPr="004A52D3">
              <w:rPr>
                <w:sz w:val="20"/>
                <w:szCs w:val="20"/>
              </w:rPr>
              <w:t>Blooming</w:t>
            </w:r>
            <w:r w:rsidR="002F13C9">
              <w:rPr>
                <w:sz w:val="20"/>
                <w:szCs w:val="20"/>
              </w:rPr>
              <w:t xml:space="preserve"> (bloom)</w:t>
            </w:r>
          </w:p>
        </w:tc>
        <w:tc>
          <w:tcPr>
            <w:tcW w:w="1170" w:type="dxa"/>
            <w:gridSpan w:val="2"/>
          </w:tcPr>
          <w:p w14:paraId="7C6090DF"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-0.777931</w:t>
            </w:r>
          </w:p>
        </w:tc>
        <w:tc>
          <w:tcPr>
            <w:tcW w:w="977" w:type="dxa"/>
          </w:tcPr>
          <w:p w14:paraId="1FA2B512"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23.1788</w:t>
            </w:r>
          </w:p>
        </w:tc>
        <w:tc>
          <w:tcPr>
            <w:tcW w:w="1183" w:type="dxa"/>
          </w:tcPr>
          <w:p w14:paraId="40094955"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A4DF7">
              <w:rPr>
                <w:rStyle w:val="gnkrckgcgsb"/>
                <w:rFonts w:ascii="Times New Roman" w:hAnsi="Times New Roman" w:cs="Times New Roman"/>
                <w:b/>
                <w:bdr w:val="none" w:sz="0" w:space="0" w:color="auto" w:frame="1"/>
              </w:rPr>
              <w:t>&lt;0.0001</w:t>
            </w:r>
          </w:p>
        </w:tc>
        <w:tc>
          <w:tcPr>
            <w:tcW w:w="1260" w:type="dxa"/>
          </w:tcPr>
          <w:p w14:paraId="3F4F1AE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0.080</w:t>
            </w:r>
            <w:r w:rsidR="00BC3449">
              <w:rPr>
                <w:rStyle w:val="gnkrckgcgsb"/>
                <w:rFonts w:ascii="Times New Roman" w:hAnsi="Times New Roman" w:cs="Times New Roman"/>
                <w:color w:val="000000"/>
                <w:bdr w:val="none" w:sz="0" w:space="0" w:color="auto" w:frame="1"/>
              </w:rPr>
              <w:t>5</w:t>
            </w:r>
          </w:p>
        </w:tc>
        <w:tc>
          <w:tcPr>
            <w:tcW w:w="1350" w:type="dxa"/>
          </w:tcPr>
          <w:p w14:paraId="58C794F0"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0.5335</w:t>
            </w:r>
          </w:p>
        </w:tc>
        <w:tc>
          <w:tcPr>
            <w:tcW w:w="1620" w:type="dxa"/>
          </w:tcPr>
          <w:p w14:paraId="7BA99B8B"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0.31609</w:t>
            </w:r>
          </w:p>
        </w:tc>
      </w:tr>
      <w:tr w:rsidR="006164D7" w:rsidRPr="00D94BB3" w14:paraId="76B76B60"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E27B6EE" w14:textId="77777777" w:rsidR="006164D7" w:rsidRPr="004A52D3" w:rsidRDefault="006164D7" w:rsidP="006164D7">
            <w:pPr>
              <w:jc w:val="center"/>
              <w:rPr>
                <w:b w:val="0"/>
                <w:sz w:val="20"/>
                <w:szCs w:val="20"/>
              </w:rPr>
            </w:pPr>
            <w:r w:rsidRPr="004A52D3">
              <w:rPr>
                <w:sz w:val="20"/>
                <w:szCs w:val="20"/>
              </w:rPr>
              <w:t>Microsite * Blooming</w:t>
            </w:r>
          </w:p>
        </w:tc>
        <w:tc>
          <w:tcPr>
            <w:tcW w:w="1170" w:type="dxa"/>
            <w:gridSpan w:val="2"/>
          </w:tcPr>
          <w:p w14:paraId="04A1BE41"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NA</w:t>
            </w:r>
          </w:p>
        </w:tc>
        <w:tc>
          <w:tcPr>
            <w:tcW w:w="977" w:type="dxa"/>
          </w:tcPr>
          <w:p w14:paraId="4C0C6568" w14:textId="77777777" w:rsidR="006164D7" w:rsidRPr="002A4DF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NA</w:t>
            </w:r>
          </w:p>
        </w:tc>
        <w:tc>
          <w:tcPr>
            <w:tcW w:w="1183" w:type="dxa"/>
          </w:tcPr>
          <w:p w14:paraId="129B1D8D"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Fonts w:ascii="Times New Roman" w:hAnsi="Times New Roman" w:cs="Times New Roman"/>
                <w:color w:val="000000"/>
              </w:rPr>
              <w:t>NA</w:t>
            </w:r>
          </w:p>
        </w:tc>
        <w:tc>
          <w:tcPr>
            <w:tcW w:w="1260" w:type="dxa"/>
          </w:tcPr>
          <w:p w14:paraId="63C96ABC"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-0.20443</w:t>
            </w:r>
          </w:p>
        </w:tc>
        <w:tc>
          <w:tcPr>
            <w:tcW w:w="1350" w:type="dxa"/>
          </w:tcPr>
          <w:p w14:paraId="41109732" w14:textId="77777777" w:rsidR="006164D7" w:rsidRPr="004A52D3" w:rsidRDefault="006164D7" w:rsidP="004A52D3">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7.0691</w:t>
            </w:r>
          </w:p>
        </w:tc>
        <w:tc>
          <w:tcPr>
            <w:tcW w:w="1620" w:type="dxa"/>
          </w:tcPr>
          <w:p w14:paraId="34853E6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2A4DF7">
              <w:rPr>
                <w:rStyle w:val="gnkrckgcgsb"/>
                <w:rFonts w:ascii="Times New Roman" w:hAnsi="Times New Roman" w:cs="Times New Roman"/>
                <w:b/>
                <w:color w:val="000000"/>
                <w:bdr w:val="none" w:sz="0" w:space="0" w:color="auto" w:frame="1"/>
              </w:rPr>
              <w:t>0.00784</w:t>
            </w:r>
          </w:p>
        </w:tc>
      </w:tr>
    </w:tbl>
    <w:p w14:paraId="030C0A4C" w14:textId="14A6A813" w:rsidR="00665981" w:rsidRDefault="00665981" w:rsidP="006164D7"/>
    <w:p w14:paraId="48130528" w14:textId="64BC9ADE" w:rsidR="006164D7" w:rsidRDefault="00D92085" w:rsidP="006164D7">
      <w:r>
        <w:t>Table 4</w:t>
      </w:r>
      <w:r w:rsidR="002C73C9">
        <w:t>: Results from quasi-P</w:t>
      </w:r>
      <w:r w:rsidR="006164D7">
        <w:t xml:space="preserve">oisson GLMM (MASS, glmmPQL) testing for the influence of </w:t>
      </w:r>
      <w:r w:rsidR="006164D7" w:rsidRPr="002C73C9">
        <w:rPr>
          <w:i/>
        </w:rPr>
        <w:t>L. tridentata</w:t>
      </w:r>
      <w:r w:rsidR="006164D7">
        <w:t>, and two metrics of conspecific density on conspecific and heterospecific pollen deposition. Sample</w:t>
      </w:r>
      <w:r w:rsidR="002C73C9">
        <w:t xml:space="preserve"> ID</w:t>
      </w:r>
      <w:r w:rsidR="006164D7">
        <w:t xml:space="preserve"> nested in flower</w:t>
      </w:r>
      <w:r w:rsidR="002C73C9">
        <w:t xml:space="preserve"> ID nested in plant was</w:t>
      </w:r>
      <w:r w:rsidR="006164D7">
        <w:t xml:space="preserve"> used as a random effect to account for</w:t>
      </w:r>
      <w:r w:rsidR="002C73C9">
        <w:t xml:space="preserve"> multiples</w:t>
      </w:r>
      <w:r w:rsidR="006164D7">
        <w:t xml:space="preserve"> samples coming from </w:t>
      </w:r>
      <w:r w:rsidR="002C73C9">
        <w:t xml:space="preserve">individual </w:t>
      </w:r>
      <w:r w:rsidR="006164D7">
        <w:t>plant</w:t>
      </w:r>
      <w:r w:rsidR="002C73C9">
        <w:t>s</w:t>
      </w:r>
      <w:r w:rsidR="006164D7">
        <w:t>.</w:t>
      </w:r>
      <w:r w:rsidR="006164D7" w:rsidRPr="009219EE">
        <w:t xml:space="preserve"> </w:t>
      </w:r>
      <w:r w:rsidR="006164D7" w:rsidRPr="00BA750B">
        <w:t>Significance was denoted at α = 0.05 and shown in bold.</w:t>
      </w:r>
    </w:p>
    <w:tbl>
      <w:tblPr>
        <w:tblStyle w:val="PlainTable21"/>
        <w:tblW w:w="10100" w:type="dxa"/>
        <w:tblLook w:val="06A0" w:firstRow="1" w:lastRow="0" w:firstColumn="1" w:lastColumn="0" w:noHBand="1" w:noVBand="1"/>
      </w:tblPr>
      <w:tblGrid>
        <w:gridCol w:w="2790"/>
        <w:gridCol w:w="1260"/>
        <w:gridCol w:w="900"/>
        <w:gridCol w:w="1222"/>
        <w:gridCol w:w="1213"/>
        <w:gridCol w:w="1296"/>
        <w:gridCol w:w="1419"/>
      </w:tblGrid>
      <w:tr w:rsidR="006164D7" w:rsidRPr="004D23C7" w14:paraId="0DB33A6C"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1CB9BE0E" w14:textId="77777777" w:rsidR="006164D7" w:rsidRPr="004D23C7" w:rsidRDefault="006164D7" w:rsidP="006164D7">
            <w:pPr>
              <w:jc w:val="center"/>
              <w:rPr>
                <w:b w:val="0"/>
                <w:sz w:val="22"/>
                <w:szCs w:val="22"/>
              </w:rPr>
            </w:pPr>
          </w:p>
        </w:tc>
        <w:tc>
          <w:tcPr>
            <w:tcW w:w="3382" w:type="dxa"/>
            <w:gridSpan w:val="3"/>
          </w:tcPr>
          <w:p w14:paraId="1CBCCF7E"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Conspecific Pollen Deposition</w:t>
            </w:r>
          </w:p>
        </w:tc>
        <w:tc>
          <w:tcPr>
            <w:tcW w:w="3928" w:type="dxa"/>
            <w:gridSpan w:val="3"/>
          </w:tcPr>
          <w:p w14:paraId="1270D54A"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Heterospecific Pollen Deposition</w:t>
            </w:r>
          </w:p>
        </w:tc>
      </w:tr>
      <w:tr w:rsidR="006164D7" w:rsidRPr="004D23C7" w14:paraId="103B16A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2FD5001A" w14:textId="77777777" w:rsidR="006164D7" w:rsidRPr="004D23C7" w:rsidRDefault="006164D7" w:rsidP="006164D7">
            <w:pPr>
              <w:jc w:val="center"/>
              <w:rPr>
                <w:b w:val="0"/>
                <w:sz w:val="22"/>
                <w:szCs w:val="22"/>
                <w:u w:val="single"/>
              </w:rPr>
            </w:pPr>
          </w:p>
        </w:tc>
        <w:tc>
          <w:tcPr>
            <w:tcW w:w="1260" w:type="dxa"/>
          </w:tcPr>
          <w:p w14:paraId="1971A822"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900" w:type="dxa"/>
          </w:tcPr>
          <w:p w14:paraId="384BED27" w14:textId="5BEABA9E"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222" w:type="dxa"/>
          </w:tcPr>
          <w:p w14:paraId="53D5D1F9" w14:textId="19C4347F"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c>
          <w:tcPr>
            <w:tcW w:w="1213" w:type="dxa"/>
          </w:tcPr>
          <w:p w14:paraId="4CE5315F"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1296" w:type="dxa"/>
          </w:tcPr>
          <w:p w14:paraId="0FA3E347" w14:textId="4187FC1C"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419" w:type="dxa"/>
          </w:tcPr>
          <w:p w14:paraId="1D52E580" w14:textId="1A71936A"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r>
      <w:tr w:rsidR="006164D7" w14:paraId="4A948679" w14:textId="77777777" w:rsidTr="0055093C">
        <w:trPr>
          <w:trHeight w:val="288"/>
        </w:trPr>
        <w:tc>
          <w:tcPr>
            <w:cnfStyle w:val="001000000000" w:firstRow="0" w:lastRow="0" w:firstColumn="1" w:lastColumn="0" w:oddVBand="0" w:evenVBand="0" w:oddHBand="0" w:evenHBand="0" w:firstRowFirstColumn="0" w:firstRowLastColumn="0" w:lastRowFirstColumn="0" w:lastRowLastColumn="0"/>
            <w:tcW w:w="2790" w:type="dxa"/>
          </w:tcPr>
          <w:p w14:paraId="45E0AC28" w14:textId="77777777" w:rsidR="006164D7" w:rsidRPr="0055093C" w:rsidRDefault="006164D7" w:rsidP="006164D7">
            <w:pPr>
              <w:jc w:val="center"/>
              <w:rPr>
                <w:b w:val="0"/>
                <w:sz w:val="20"/>
                <w:szCs w:val="20"/>
              </w:rPr>
            </w:pPr>
            <w:r w:rsidRPr="0055093C">
              <w:rPr>
                <w:sz w:val="20"/>
                <w:szCs w:val="20"/>
              </w:rPr>
              <w:t xml:space="preserve">Distance to </w:t>
            </w:r>
            <w:r w:rsidR="00F36AB0" w:rsidRPr="0055093C">
              <w:rPr>
                <w:i/>
                <w:sz w:val="20"/>
                <w:szCs w:val="20"/>
              </w:rPr>
              <w:t xml:space="preserve">L. </w:t>
            </w:r>
            <w:r w:rsidRPr="0055093C">
              <w:rPr>
                <w:i/>
                <w:sz w:val="20"/>
                <w:szCs w:val="20"/>
              </w:rPr>
              <w:t>tridentata</w:t>
            </w:r>
          </w:p>
        </w:tc>
        <w:tc>
          <w:tcPr>
            <w:tcW w:w="1260" w:type="dxa"/>
          </w:tcPr>
          <w:p w14:paraId="4BD1446B" w14:textId="6C9B08F1"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0.0002</w:t>
            </w:r>
          </w:p>
        </w:tc>
        <w:tc>
          <w:tcPr>
            <w:tcW w:w="900" w:type="dxa"/>
          </w:tcPr>
          <w:p w14:paraId="017AECDF" w14:textId="77C59C4F"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0.8803</w:t>
            </w:r>
          </w:p>
        </w:tc>
        <w:tc>
          <w:tcPr>
            <w:tcW w:w="1222" w:type="dxa"/>
          </w:tcPr>
          <w:p w14:paraId="4EA3FB25" w14:textId="7183F552"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0.3533</w:t>
            </w:r>
          </w:p>
        </w:tc>
        <w:tc>
          <w:tcPr>
            <w:tcW w:w="1213" w:type="dxa"/>
          </w:tcPr>
          <w:p w14:paraId="4342F841" w14:textId="0925618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0.00130</w:t>
            </w:r>
          </w:p>
        </w:tc>
        <w:tc>
          <w:tcPr>
            <w:tcW w:w="1296" w:type="dxa"/>
          </w:tcPr>
          <w:p w14:paraId="16163F0E" w14:textId="6673FE1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23.7883</w:t>
            </w:r>
          </w:p>
        </w:tc>
        <w:tc>
          <w:tcPr>
            <w:tcW w:w="1419" w:type="dxa"/>
          </w:tcPr>
          <w:p w14:paraId="69E9D4C5" w14:textId="73923AC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rPr>
            </w:pPr>
            <w:r w:rsidRPr="00D17375">
              <w:rPr>
                <w:rStyle w:val="gnkrckgcgsb"/>
                <w:rFonts w:ascii="Times New Roman" w:hAnsi="Times New Roman" w:cs="Times New Roman"/>
                <w:b/>
                <w:bdr w:val="none" w:sz="0" w:space="0" w:color="auto" w:frame="1"/>
              </w:rPr>
              <w:t>&lt;0.0001</w:t>
            </w:r>
          </w:p>
        </w:tc>
      </w:tr>
      <w:tr w:rsidR="006164D7" w14:paraId="535A8F80"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3EF7A1EE" w14:textId="77777777" w:rsidR="006164D7" w:rsidRPr="0055093C" w:rsidRDefault="006164D7" w:rsidP="006164D7">
            <w:pPr>
              <w:jc w:val="center"/>
              <w:rPr>
                <w:b w:val="0"/>
                <w:sz w:val="20"/>
                <w:szCs w:val="20"/>
              </w:rPr>
            </w:pPr>
            <w:r w:rsidRPr="0055093C">
              <w:rPr>
                <w:sz w:val="20"/>
                <w:szCs w:val="20"/>
              </w:rPr>
              <w:t xml:space="preserve">Distance to </w:t>
            </w:r>
            <w:r w:rsidRPr="0055093C">
              <w:rPr>
                <w:i/>
                <w:sz w:val="20"/>
                <w:szCs w:val="20"/>
              </w:rPr>
              <w:t>M.</w:t>
            </w:r>
            <w:r w:rsidR="00F36AB0" w:rsidRPr="0055093C">
              <w:rPr>
                <w:i/>
                <w:sz w:val="20"/>
                <w:szCs w:val="20"/>
              </w:rPr>
              <w:t xml:space="preserve"> </w:t>
            </w:r>
            <w:r w:rsidRPr="0055093C">
              <w:rPr>
                <w:i/>
                <w:sz w:val="20"/>
                <w:szCs w:val="20"/>
              </w:rPr>
              <w:t>glabrata</w:t>
            </w:r>
          </w:p>
        </w:tc>
        <w:tc>
          <w:tcPr>
            <w:tcW w:w="1260" w:type="dxa"/>
          </w:tcPr>
          <w:p w14:paraId="0EF70B88" w14:textId="763C120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0.0015</w:t>
            </w:r>
          </w:p>
        </w:tc>
        <w:tc>
          <w:tcPr>
            <w:tcW w:w="900" w:type="dxa"/>
          </w:tcPr>
          <w:p w14:paraId="355EAC80" w14:textId="4CE8EF6D"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3.8146</w:t>
            </w:r>
          </w:p>
        </w:tc>
        <w:tc>
          <w:tcPr>
            <w:tcW w:w="1222" w:type="dxa"/>
          </w:tcPr>
          <w:p w14:paraId="57718CF3" w14:textId="2C15298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0.0541</w:t>
            </w:r>
          </w:p>
        </w:tc>
        <w:tc>
          <w:tcPr>
            <w:tcW w:w="1213" w:type="dxa"/>
          </w:tcPr>
          <w:p w14:paraId="3CE26CF3" w14:textId="35626E4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-0.0014</w:t>
            </w:r>
          </w:p>
        </w:tc>
        <w:tc>
          <w:tcPr>
            <w:tcW w:w="1296" w:type="dxa"/>
          </w:tcPr>
          <w:p w14:paraId="577511DD" w14:textId="633C28BA"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2.1656</w:t>
            </w:r>
          </w:p>
        </w:tc>
        <w:tc>
          <w:tcPr>
            <w:tcW w:w="1419" w:type="dxa"/>
          </w:tcPr>
          <w:p w14:paraId="15680A29" w14:textId="65AB5750"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0.1411</w:t>
            </w:r>
          </w:p>
        </w:tc>
      </w:tr>
      <w:tr w:rsidR="006164D7" w14:paraId="60E076C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543FFBB6" w14:textId="77777777" w:rsidR="006164D7" w:rsidRPr="0055093C" w:rsidRDefault="006164D7" w:rsidP="006164D7">
            <w:pPr>
              <w:jc w:val="center"/>
              <w:rPr>
                <w:b w:val="0"/>
                <w:sz w:val="20"/>
                <w:szCs w:val="20"/>
              </w:rPr>
            </w:pPr>
            <w:r w:rsidRPr="0055093C">
              <w:rPr>
                <w:i/>
                <w:sz w:val="20"/>
                <w:szCs w:val="20"/>
              </w:rPr>
              <w:t>M. glabrata</w:t>
            </w:r>
            <w:r w:rsidRPr="0055093C">
              <w:rPr>
                <w:sz w:val="20"/>
                <w:szCs w:val="20"/>
              </w:rPr>
              <w:t xml:space="preserve"> floral number</w:t>
            </w:r>
          </w:p>
        </w:tc>
        <w:tc>
          <w:tcPr>
            <w:tcW w:w="1260" w:type="dxa"/>
          </w:tcPr>
          <w:p w14:paraId="18E930A3" w14:textId="21D06B84"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0.0089</w:t>
            </w:r>
          </w:p>
        </w:tc>
        <w:tc>
          <w:tcPr>
            <w:tcW w:w="900" w:type="dxa"/>
          </w:tcPr>
          <w:p w14:paraId="0634B693" w14:textId="09C074C6"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2.0027</w:t>
            </w:r>
          </w:p>
        </w:tc>
        <w:tc>
          <w:tcPr>
            <w:tcW w:w="1222" w:type="dxa"/>
          </w:tcPr>
          <w:p w14:paraId="31E40484" w14:textId="0D2640C9"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0.1620</w:t>
            </w:r>
          </w:p>
        </w:tc>
        <w:tc>
          <w:tcPr>
            <w:tcW w:w="1213" w:type="dxa"/>
          </w:tcPr>
          <w:p w14:paraId="4A68BB21" w14:textId="24AF68F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-0.0122</w:t>
            </w:r>
          </w:p>
        </w:tc>
        <w:tc>
          <w:tcPr>
            <w:tcW w:w="1296" w:type="dxa"/>
          </w:tcPr>
          <w:p w14:paraId="571DB38D" w14:textId="613147F8"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2.3713</w:t>
            </w:r>
          </w:p>
        </w:tc>
        <w:tc>
          <w:tcPr>
            <w:tcW w:w="1419" w:type="dxa"/>
          </w:tcPr>
          <w:p w14:paraId="623330B5" w14:textId="14A9E45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0.1236</w:t>
            </w:r>
          </w:p>
        </w:tc>
      </w:tr>
    </w:tbl>
    <w:p w14:paraId="1E39A722"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4CD79FA" w14:textId="328E1955"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06E8DD3" w14:textId="7C43971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8092DF8" w14:textId="2335557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01B9B6E" w14:textId="4E269A7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006FFE" w14:textId="3DD535E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7825FA0" w14:textId="1F9B3C24"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15F01B4" w14:textId="54D11AF3"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503BDD5" w14:textId="2B96814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7E94B3E" w14:textId="5BF85EF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25F2016" w14:textId="765ED25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EB85874" w14:textId="712635E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EFB27E" w14:textId="439F6D1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6297CC6" w14:textId="10A49B3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5E333F2" w14:textId="484C8FC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3475FF" w14:textId="439F940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BFE8298" w14:textId="4DE4E7F2"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A309E0" w14:textId="46BEC3D8"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C1DC5" w14:textId="11BEE26A"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300B9CC" w14:textId="2DE4B74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57F569" w14:textId="5B6E9615"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8094C5" w14:textId="2BD82E0C"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B4C17" w14:textId="7252DE0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01BA96C" w14:textId="7777777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9CD2F41"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tbl>
      <w:tblPr>
        <w:tblStyle w:val="PlainTable21"/>
        <w:tblpPr w:leftFromText="180" w:rightFromText="180" w:vertAnchor="text" w:horzAnchor="margin" w:tblpXSpec="center" w:tblpY="2161"/>
        <w:tblW w:w="10890" w:type="dxa"/>
        <w:tblLayout w:type="fixed"/>
        <w:tblLook w:val="06A0" w:firstRow="1" w:lastRow="0" w:firstColumn="1" w:lastColumn="0" w:noHBand="1" w:noVBand="1"/>
      </w:tblPr>
      <w:tblGrid>
        <w:gridCol w:w="1440"/>
        <w:gridCol w:w="810"/>
        <w:gridCol w:w="720"/>
        <w:gridCol w:w="900"/>
        <w:gridCol w:w="810"/>
        <w:gridCol w:w="720"/>
        <w:gridCol w:w="900"/>
        <w:gridCol w:w="720"/>
        <w:gridCol w:w="675"/>
        <w:gridCol w:w="810"/>
        <w:gridCol w:w="810"/>
        <w:gridCol w:w="675"/>
        <w:gridCol w:w="900"/>
      </w:tblGrid>
      <w:tr w:rsidR="0071582C" w:rsidRPr="00F71F7B" w14:paraId="5BF97A8A"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B82865" w14:textId="77777777" w:rsidR="0071582C" w:rsidRPr="00F71F7B" w:rsidRDefault="0071582C" w:rsidP="0071582C">
            <w:pPr>
              <w:spacing w:line="480" w:lineRule="auto"/>
              <w:rPr>
                <w:b w:val="0"/>
                <w:sz w:val="22"/>
                <w:szCs w:val="22"/>
              </w:rPr>
            </w:pPr>
          </w:p>
        </w:tc>
        <w:tc>
          <w:tcPr>
            <w:tcW w:w="2430" w:type="dxa"/>
            <w:gridSpan w:val="3"/>
          </w:tcPr>
          <w:p w14:paraId="46F280A2"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Insect abundance (Melyridae: excluded)</w:t>
            </w:r>
          </w:p>
        </w:tc>
        <w:tc>
          <w:tcPr>
            <w:tcW w:w="2430" w:type="dxa"/>
            <w:gridSpan w:val="3"/>
          </w:tcPr>
          <w:p w14:paraId="603DADCD"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Arthropod Species Richness</w:t>
            </w:r>
          </w:p>
        </w:tc>
        <w:tc>
          <w:tcPr>
            <w:tcW w:w="2205" w:type="dxa"/>
            <w:gridSpan w:val="3"/>
          </w:tcPr>
          <w:p w14:paraId="3941815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abundance</w:t>
            </w:r>
          </w:p>
        </w:tc>
        <w:tc>
          <w:tcPr>
            <w:tcW w:w="2385" w:type="dxa"/>
            <w:gridSpan w:val="3"/>
          </w:tcPr>
          <w:p w14:paraId="210BC7B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richness</w:t>
            </w:r>
          </w:p>
        </w:tc>
      </w:tr>
      <w:tr w:rsidR="0071582C" w:rsidRPr="00F71F7B" w14:paraId="7C07646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0CDEEFC8" w14:textId="77777777" w:rsidR="0071582C" w:rsidRPr="0079431F" w:rsidRDefault="0071582C" w:rsidP="0071582C">
            <w:pPr>
              <w:jc w:val="center"/>
              <w:rPr>
                <w:b w:val="0"/>
                <w:sz w:val="20"/>
                <w:szCs w:val="20"/>
                <w:u w:val="single"/>
              </w:rPr>
            </w:pPr>
          </w:p>
        </w:tc>
        <w:tc>
          <w:tcPr>
            <w:tcW w:w="810" w:type="dxa"/>
          </w:tcPr>
          <w:p w14:paraId="5FA1717E"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4F8BE48F"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44CC3078"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686C425C"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1C3AAA4D"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11A40E83" w14:textId="4271FCB9" w:rsidR="0071582C" w:rsidRPr="00224B97" w:rsidRDefault="0071582C" w:rsidP="0055093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p</w:t>
            </w:r>
          </w:p>
        </w:tc>
        <w:tc>
          <w:tcPr>
            <w:tcW w:w="720" w:type="dxa"/>
          </w:tcPr>
          <w:p w14:paraId="5DCD7674"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675" w:type="dxa"/>
          </w:tcPr>
          <w:p w14:paraId="2E46293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810" w:type="dxa"/>
          </w:tcPr>
          <w:p w14:paraId="54A7099A"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272839C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Coef</w:t>
            </w:r>
          </w:p>
        </w:tc>
        <w:tc>
          <w:tcPr>
            <w:tcW w:w="675" w:type="dxa"/>
          </w:tcPr>
          <w:p w14:paraId="4D3C6EAA"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2</w:t>
            </w:r>
          </w:p>
        </w:tc>
        <w:tc>
          <w:tcPr>
            <w:tcW w:w="900" w:type="dxa"/>
          </w:tcPr>
          <w:p w14:paraId="226E4986"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71582C" w:rsidRPr="00F71F7B" w14:paraId="0C454DCE" w14:textId="77777777" w:rsidTr="0055093C">
        <w:trPr>
          <w:trHeight w:val="243"/>
        </w:trPr>
        <w:tc>
          <w:tcPr>
            <w:cnfStyle w:val="001000000000" w:firstRow="0" w:lastRow="0" w:firstColumn="1" w:lastColumn="0" w:oddVBand="0" w:evenVBand="0" w:oddHBand="0" w:evenHBand="0" w:firstRowFirstColumn="0" w:firstRowLastColumn="0" w:lastRowFirstColumn="0" w:lastRowLastColumn="0"/>
            <w:tcW w:w="1440" w:type="dxa"/>
          </w:tcPr>
          <w:p w14:paraId="7DA2E362" w14:textId="5843A84F" w:rsidR="0071582C" w:rsidRPr="0055093C" w:rsidRDefault="0055093C" w:rsidP="0055093C">
            <w:pPr>
              <w:jc w:val="center"/>
              <w:rPr>
                <w:sz w:val="20"/>
                <w:szCs w:val="20"/>
              </w:rPr>
            </w:pPr>
            <w:r>
              <w:rPr>
                <w:sz w:val="20"/>
                <w:szCs w:val="20"/>
              </w:rPr>
              <w:t>Microsite</w:t>
            </w:r>
          </w:p>
        </w:tc>
        <w:tc>
          <w:tcPr>
            <w:tcW w:w="810" w:type="dxa"/>
          </w:tcPr>
          <w:p w14:paraId="521A30E4" w14:textId="395FA9C4"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0.406</w:t>
            </w:r>
          </w:p>
        </w:tc>
        <w:tc>
          <w:tcPr>
            <w:tcW w:w="720" w:type="dxa"/>
          </w:tcPr>
          <w:p w14:paraId="14B274B0" w14:textId="7F462E7A"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15.49</w:t>
            </w:r>
          </w:p>
        </w:tc>
        <w:tc>
          <w:tcPr>
            <w:tcW w:w="900" w:type="dxa"/>
          </w:tcPr>
          <w:p w14:paraId="1D334A26"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24B97">
              <w:rPr>
                <w:rFonts w:ascii="Times New Roman" w:hAnsi="Times New Roman" w:cs="Times New Roman"/>
                <w:b/>
                <w:color w:val="000000"/>
              </w:rPr>
              <w:t>&lt;0.0001</w:t>
            </w:r>
          </w:p>
        </w:tc>
        <w:tc>
          <w:tcPr>
            <w:tcW w:w="810" w:type="dxa"/>
          </w:tcPr>
          <w:p w14:paraId="53B04ED9"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0.1454</w:t>
            </w:r>
          </w:p>
        </w:tc>
        <w:tc>
          <w:tcPr>
            <w:tcW w:w="720" w:type="dxa"/>
          </w:tcPr>
          <w:p w14:paraId="2DCDB9C5"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6.62</w:t>
            </w:r>
          </w:p>
        </w:tc>
        <w:tc>
          <w:tcPr>
            <w:tcW w:w="900" w:type="dxa"/>
          </w:tcPr>
          <w:p w14:paraId="485C735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Style w:val="gnkrckgcgsb"/>
                <w:rFonts w:ascii="Times New Roman" w:hAnsi="Times New Roman" w:cs="Times New Roman"/>
                <w:b/>
                <w:color w:val="000000"/>
                <w:bdr w:val="none" w:sz="0" w:space="0" w:color="auto" w:frame="1"/>
              </w:rPr>
              <w:t>0.01</w:t>
            </w:r>
          </w:p>
        </w:tc>
        <w:tc>
          <w:tcPr>
            <w:tcW w:w="720" w:type="dxa"/>
          </w:tcPr>
          <w:p w14:paraId="1DC2847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0.058</w:t>
            </w:r>
          </w:p>
        </w:tc>
        <w:tc>
          <w:tcPr>
            <w:tcW w:w="675" w:type="dxa"/>
          </w:tcPr>
          <w:p w14:paraId="4A6170BF"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0.079</w:t>
            </w:r>
          </w:p>
        </w:tc>
        <w:tc>
          <w:tcPr>
            <w:tcW w:w="810" w:type="dxa"/>
          </w:tcPr>
          <w:p w14:paraId="172F3837"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0.778</w:t>
            </w:r>
          </w:p>
        </w:tc>
        <w:tc>
          <w:tcPr>
            <w:tcW w:w="810" w:type="dxa"/>
          </w:tcPr>
          <w:p w14:paraId="098C4DE1"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-0.065</w:t>
            </w:r>
            <w:r w:rsidRPr="00410B2F">
              <w:rPr>
                <w:rStyle w:val="gnkrckgcgsb"/>
                <w:rFonts w:ascii="Times New Roman" w:hAnsi="Times New Roman" w:cs="Times New Roman"/>
                <w:color w:val="000000"/>
                <w:bdr w:val="none" w:sz="0" w:space="0" w:color="auto" w:frame="1"/>
              </w:rPr>
              <w:t xml:space="preserve"> </w:t>
            </w:r>
          </w:p>
        </w:tc>
        <w:tc>
          <w:tcPr>
            <w:tcW w:w="675" w:type="dxa"/>
          </w:tcPr>
          <w:p w14:paraId="68BB0249" w14:textId="57A14494"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0.125</w:t>
            </w:r>
          </w:p>
        </w:tc>
        <w:tc>
          <w:tcPr>
            <w:tcW w:w="900" w:type="dxa"/>
          </w:tcPr>
          <w:p w14:paraId="459BFCFD" w14:textId="44C52371"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0.724</w:t>
            </w:r>
          </w:p>
        </w:tc>
      </w:tr>
      <w:tr w:rsidR="0071582C" w:rsidRPr="00F71F7B" w14:paraId="631C55BE"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13A2978" w14:textId="67BBEAB7" w:rsidR="0071582C" w:rsidRPr="0055093C" w:rsidRDefault="0055093C" w:rsidP="0055093C">
            <w:pPr>
              <w:jc w:val="center"/>
              <w:rPr>
                <w:sz w:val="20"/>
                <w:szCs w:val="20"/>
              </w:rPr>
            </w:pPr>
            <w:r>
              <w:rPr>
                <w:sz w:val="20"/>
                <w:szCs w:val="20"/>
              </w:rPr>
              <w:t>Blooming</w:t>
            </w:r>
          </w:p>
        </w:tc>
        <w:tc>
          <w:tcPr>
            <w:tcW w:w="810" w:type="dxa"/>
          </w:tcPr>
          <w:p w14:paraId="33AACADB" w14:textId="68DF845E"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-0.396</w:t>
            </w:r>
          </w:p>
        </w:tc>
        <w:tc>
          <w:tcPr>
            <w:tcW w:w="720" w:type="dxa"/>
          </w:tcPr>
          <w:p w14:paraId="1E084DFB" w14:textId="364BDE3A" w:rsidR="0071582C" w:rsidRPr="0079431F"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13.59</w:t>
            </w:r>
          </w:p>
        </w:tc>
        <w:tc>
          <w:tcPr>
            <w:tcW w:w="900" w:type="dxa"/>
          </w:tcPr>
          <w:p w14:paraId="213C956F" w14:textId="5C7A4A38"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Style w:val="gnkrckgcgsb"/>
                <w:rFonts w:ascii="Times New Roman" w:hAnsi="Times New Roman" w:cs="Times New Roman"/>
                <w:b/>
                <w:color w:val="000000"/>
                <w:bdr w:val="none" w:sz="0" w:space="0" w:color="auto" w:frame="1"/>
              </w:rPr>
              <w:t>0.00023</w:t>
            </w:r>
          </w:p>
        </w:tc>
        <w:tc>
          <w:tcPr>
            <w:tcW w:w="810" w:type="dxa"/>
          </w:tcPr>
          <w:p w14:paraId="2C3D811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-0.254</w:t>
            </w:r>
          </w:p>
        </w:tc>
        <w:tc>
          <w:tcPr>
            <w:tcW w:w="720" w:type="dxa"/>
          </w:tcPr>
          <w:p w14:paraId="4E8D366D"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25.63</w:t>
            </w:r>
          </w:p>
        </w:tc>
        <w:tc>
          <w:tcPr>
            <w:tcW w:w="900" w:type="dxa"/>
          </w:tcPr>
          <w:p w14:paraId="1A6DD7D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Fonts w:ascii="Times New Roman" w:hAnsi="Times New Roman" w:cs="Times New Roman"/>
                <w:b/>
              </w:rPr>
              <w:t>&lt;0.0001</w:t>
            </w:r>
          </w:p>
        </w:tc>
        <w:tc>
          <w:tcPr>
            <w:tcW w:w="720" w:type="dxa"/>
          </w:tcPr>
          <w:p w14:paraId="02FEA163" w14:textId="4DB5225F" w:rsidR="0071582C" w:rsidRPr="00410B2F"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-0.08</w:t>
            </w:r>
          </w:p>
        </w:tc>
        <w:tc>
          <w:tcPr>
            <w:tcW w:w="675" w:type="dxa"/>
          </w:tcPr>
          <w:p w14:paraId="7D82089C"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0.21</w:t>
            </w:r>
          </w:p>
        </w:tc>
        <w:tc>
          <w:tcPr>
            <w:tcW w:w="810" w:type="dxa"/>
          </w:tcPr>
          <w:p w14:paraId="00914AF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w:t>
            </w:r>
            <w:r>
              <w:rPr>
                <w:rStyle w:val="gnkrckgcgsb"/>
                <w:rFonts w:ascii="Times New Roman" w:hAnsi="Times New Roman" w:cs="Times New Roman"/>
                <w:color w:val="000000"/>
                <w:bdr w:val="none" w:sz="0" w:space="0" w:color="auto" w:frame="1"/>
              </w:rPr>
              <w:t>646</w:t>
            </w:r>
          </w:p>
        </w:tc>
        <w:tc>
          <w:tcPr>
            <w:tcW w:w="810" w:type="dxa"/>
          </w:tcPr>
          <w:p w14:paraId="60F61E6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Fonts w:ascii="Times New Roman" w:hAnsi="Times New Roman" w:cs="Times New Roman"/>
                <w:color w:val="000000"/>
                <w:shd w:val="clear" w:color="auto" w:fill="FFFFFF"/>
              </w:rPr>
              <w:t>-0.056</w:t>
            </w:r>
          </w:p>
        </w:tc>
        <w:tc>
          <w:tcPr>
            <w:tcW w:w="675" w:type="dxa"/>
          </w:tcPr>
          <w:p w14:paraId="055C758E" w14:textId="21199342"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0.094</w:t>
            </w:r>
          </w:p>
        </w:tc>
        <w:tc>
          <w:tcPr>
            <w:tcW w:w="900" w:type="dxa"/>
          </w:tcPr>
          <w:p w14:paraId="43C7CD50" w14:textId="15BD7067"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0.759</w:t>
            </w:r>
          </w:p>
        </w:tc>
      </w:tr>
      <w:tr w:rsidR="0071582C" w:rsidRPr="00F71F7B" w14:paraId="7CA2C845"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767171" w:themeColor="background2" w:themeShade="80"/>
            </w:tcBorders>
          </w:tcPr>
          <w:p w14:paraId="51125880" w14:textId="77777777" w:rsidR="0071582C" w:rsidRPr="008159F4" w:rsidRDefault="0071582C" w:rsidP="0071582C">
            <w:pPr>
              <w:jc w:val="center"/>
              <w:rPr>
                <w:sz w:val="20"/>
                <w:szCs w:val="20"/>
              </w:rPr>
            </w:pPr>
            <w:r w:rsidRPr="0079431F">
              <w:rPr>
                <w:sz w:val="20"/>
                <w:szCs w:val="20"/>
              </w:rPr>
              <w:t>Microsite * Blooming</w:t>
            </w:r>
          </w:p>
        </w:tc>
        <w:tc>
          <w:tcPr>
            <w:tcW w:w="810" w:type="dxa"/>
            <w:tcBorders>
              <w:bottom w:val="single" w:sz="4" w:space="0" w:color="767171" w:themeColor="background2" w:themeShade="80"/>
            </w:tcBorders>
          </w:tcPr>
          <w:p w14:paraId="47DA17B7"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-0.277</w:t>
            </w:r>
          </w:p>
          <w:p w14:paraId="14CCB2EE"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Borders>
              <w:bottom w:val="single" w:sz="4" w:space="0" w:color="767171" w:themeColor="background2" w:themeShade="80"/>
            </w:tcBorders>
          </w:tcPr>
          <w:p w14:paraId="0BF91A13"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3.455</w:t>
            </w:r>
          </w:p>
          <w:p w14:paraId="6E69F48F"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900" w:type="dxa"/>
            <w:tcBorders>
              <w:bottom w:val="single" w:sz="4" w:space="0" w:color="767171" w:themeColor="background2" w:themeShade="80"/>
            </w:tcBorders>
          </w:tcPr>
          <w:p w14:paraId="71D811D9"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0.063</w:t>
            </w:r>
          </w:p>
          <w:p w14:paraId="0931B470" w14:textId="77777777" w:rsidR="0071582C" w:rsidRPr="0079431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810" w:type="dxa"/>
            <w:tcBorders>
              <w:bottom w:val="single" w:sz="4" w:space="0" w:color="767171" w:themeColor="background2" w:themeShade="80"/>
            </w:tcBorders>
          </w:tcPr>
          <w:p w14:paraId="52E3D0E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DA662B">
              <w:rPr>
                <w:rStyle w:val="gnkrckgcgsb"/>
                <w:rFonts w:ascii="Times New Roman" w:hAnsi="Times New Roman" w:cs="Times New Roman"/>
                <w:bdr w:val="none" w:sz="0" w:space="0" w:color="auto" w:frame="1"/>
              </w:rPr>
              <w:t>NA</w:t>
            </w:r>
          </w:p>
        </w:tc>
        <w:tc>
          <w:tcPr>
            <w:tcW w:w="720" w:type="dxa"/>
            <w:tcBorders>
              <w:bottom w:val="single" w:sz="4" w:space="0" w:color="767171" w:themeColor="background2" w:themeShade="80"/>
            </w:tcBorders>
          </w:tcPr>
          <w:p w14:paraId="08D1175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A662B">
              <w:rPr>
                <w:rStyle w:val="gnkrckgcgsb"/>
                <w:rFonts w:ascii="Times New Roman" w:hAnsi="Times New Roman" w:cs="Times New Roman"/>
                <w:bdr w:val="none" w:sz="0" w:space="0" w:color="auto" w:frame="1"/>
              </w:rPr>
              <w:t>NA</w:t>
            </w:r>
          </w:p>
        </w:tc>
        <w:tc>
          <w:tcPr>
            <w:tcW w:w="900" w:type="dxa"/>
            <w:tcBorders>
              <w:bottom w:val="single" w:sz="4" w:space="0" w:color="767171" w:themeColor="background2" w:themeShade="80"/>
            </w:tcBorders>
          </w:tcPr>
          <w:p w14:paraId="58782E27" w14:textId="77777777" w:rsidR="0071582C" w:rsidRPr="00410B2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14:paraId="158F830F"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3DA397B6"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80002F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37EECD7"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7750BA8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900" w:type="dxa"/>
            <w:tcBorders>
              <w:bottom w:val="single" w:sz="4" w:space="0" w:color="767171" w:themeColor="background2" w:themeShade="80"/>
            </w:tcBorders>
          </w:tcPr>
          <w:p w14:paraId="6F111014"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r>
      <w:tr w:rsidR="0071582C" w:rsidRPr="00F71F7B" w14:paraId="30E1D66A" w14:textId="77777777" w:rsidTr="0071582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bottom w:val="single" w:sz="4" w:space="0" w:color="767171" w:themeColor="background2" w:themeShade="80"/>
            </w:tcBorders>
          </w:tcPr>
          <w:p w14:paraId="0BEA0CC2" w14:textId="77777777" w:rsidR="0071582C" w:rsidRPr="0079431F" w:rsidRDefault="0071582C" w:rsidP="0071582C">
            <w:pPr>
              <w:jc w:val="center"/>
              <w:rPr>
                <w:sz w:val="20"/>
                <w:szCs w:val="20"/>
              </w:rPr>
            </w:pPr>
          </w:p>
        </w:tc>
        <w:tc>
          <w:tcPr>
            <w:tcW w:w="2430" w:type="dxa"/>
            <w:gridSpan w:val="3"/>
            <w:tcBorders>
              <w:top w:val="single" w:sz="4" w:space="0" w:color="767171" w:themeColor="background2" w:themeShade="80"/>
              <w:bottom w:val="single" w:sz="4" w:space="0" w:color="767171" w:themeColor="background2" w:themeShade="80"/>
            </w:tcBorders>
          </w:tcPr>
          <w:p w14:paraId="2CF8348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szCs w:val="22"/>
                <w:bdr w:val="none" w:sz="0" w:space="0" w:color="auto" w:frame="1"/>
              </w:rPr>
            </w:pPr>
            <w:r w:rsidRPr="00AF6996">
              <w:rPr>
                <w:rFonts w:ascii="Times New Roman" w:hAnsi="Times New Roman" w:cs="Times New Roman"/>
                <w:b/>
                <w:sz w:val="22"/>
                <w:szCs w:val="22"/>
              </w:rPr>
              <w:t>Percent cover</w:t>
            </w:r>
          </w:p>
        </w:tc>
        <w:tc>
          <w:tcPr>
            <w:tcW w:w="2430" w:type="dxa"/>
            <w:gridSpan w:val="3"/>
            <w:tcBorders>
              <w:top w:val="single" w:sz="4" w:space="0" w:color="767171" w:themeColor="background2" w:themeShade="80"/>
              <w:bottom w:val="single" w:sz="4" w:space="0" w:color="767171" w:themeColor="background2" w:themeShade="80"/>
            </w:tcBorders>
          </w:tcPr>
          <w:p w14:paraId="49043F3D"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Richness</w:t>
            </w:r>
          </w:p>
        </w:tc>
        <w:tc>
          <w:tcPr>
            <w:tcW w:w="2205" w:type="dxa"/>
            <w:gridSpan w:val="3"/>
            <w:tcBorders>
              <w:top w:val="single" w:sz="4" w:space="0" w:color="767171" w:themeColor="background2" w:themeShade="80"/>
              <w:bottom w:val="single" w:sz="4" w:space="0" w:color="767171" w:themeColor="background2" w:themeShade="80"/>
            </w:tcBorders>
          </w:tcPr>
          <w:p w14:paraId="42FAEE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Bloom Density</w:t>
            </w:r>
          </w:p>
        </w:tc>
        <w:tc>
          <w:tcPr>
            <w:tcW w:w="2385" w:type="dxa"/>
            <w:gridSpan w:val="3"/>
            <w:tcBorders>
              <w:top w:val="single" w:sz="4" w:space="0" w:color="767171" w:themeColor="background2" w:themeShade="80"/>
              <w:bottom w:val="single" w:sz="4" w:space="0" w:color="767171" w:themeColor="background2" w:themeShade="80"/>
            </w:tcBorders>
          </w:tcPr>
          <w:p w14:paraId="2F9637A7"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Blooming shrub density within 2 m</w:t>
            </w:r>
          </w:p>
        </w:tc>
      </w:tr>
      <w:tr w:rsidR="0071582C" w:rsidRPr="00F71F7B" w14:paraId="2DDC038F"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tcBorders>
          </w:tcPr>
          <w:p w14:paraId="62EB64B1" w14:textId="77777777" w:rsidR="0071582C" w:rsidRPr="0079431F" w:rsidRDefault="0071582C" w:rsidP="0071582C">
            <w:pPr>
              <w:jc w:val="center"/>
              <w:rPr>
                <w:sz w:val="20"/>
                <w:szCs w:val="20"/>
              </w:rPr>
            </w:pPr>
          </w:p>
        </w:tc>
        <w:tc>
          <w:tcPr>
            <w:tcW w:w="810" w:type="dxa"/>
            <w:tcBorders>
              <w:top w:val="single" w:sz="4" w:space="0" w:color="767171" w:themeColor="background2" w:themeShade="80"/>
            </w:tcBorders>
          </w:tcPr>
          <w:p w14:paraId="7B82BF60"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1F4C759"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06909CBE"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rPr>
              <w:t>p</w:t>
            </w:r>
          </w:p>
        </w:tc>
        <w:tc>
          <w:tcPr>
            <w:tcW w:w="810" w:type="dxa"/>
            <w:tcBorders>
              <w:top w:val="single" w:sz="4" w:space="0" w:color="767171" w:themeColor="background2" w:themeShade="80"/>
            </w:tcBorders>
          </w:tcPr>
          <w:p w14:paraId="74D9DEB7"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5420D70"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320A5E60" w14:textId="77777777" w:rsidR="0071582C" w:rsidRPr="0055093C"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20" w:type="dxa"/>
            <w:tcBorders>
              <w:top w:val="single" w:sz="4" w:space="0" w:color="767171" w:themeColor="background2" w:themeShade="80"/>
            </w:tcBorders>
          </w:tcPr>
          <w:p w14:paraId="52D356CD"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10B5CCB8"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810" w:type="dxa"/>
            <w:tcBorders>
              <w:top w:val="single" w:sz="4" w:space="0" w:color="767171" w:themeColor="background2" w:themeShade="80"/>
            </w:tcBorders>
          </w:tcPr>
          <w:p w14:paraId="297B64F2"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810" w:type="dxa"/>
            <w:tcBorders>
              <w:top w:val="single" w:sz="4" w:space="0" w:color="767171" w:themeColor="background2" w:themeShade="80"/>
            </w:tcBorders>
          </w:tcPr>
          <w:p w14:paraId="7DDC50EE"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0819C36F"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900" w:type="dxa"/>
            <w:tcBorders>
              <w:top w:val="single" w:sz="4" w:space="0" w:color="767171" w:themeColor="background2" w:themeShade="80"/>
            </w:tcBorders>
          </w:tcPr>
          <w:p w14:paraId="5F6B2E4C"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r>
      <w:tr w:rsidR="0071582C" w:rsidRPr="00F71F7B" w14:paraId="46B2D6E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6C8158A4" w14:textId="77777777" w:rsidR="0071582C" w:rsidRPr="0079431F" w:rsidRDefault="0071582C" w:rsidP="0071582C">
            <w:pPr>
              <w:jc w:val="center"/>
              <w:rPr>
                <w:sz w:val="20"/>
                <w:szCs w:val="20"/>
              </w:rPr>
            </w:pPr>
            <w:r w:rsidRPr="004A52D3">
              <w:rPr>
                <w:sz w:val="20"/>
                <w:szCs w:val="20"/>
              </w:rPr>
              <w:t>Microsite</w:t>
            </w:r>
          </w:p>
        </w:tc>
        <w:tc>
          <w:tcPr>
            <w:tcW w:w="810" w:type="dxa"/>
          </w:tcPr>
          <w:p w14:paraId="393287A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1.7599</w:t>
            </w:r>
          </w:p>
        </w:tc>
        <w:tc>
          <w:tcPr>
            <w:tcW w:w="720" w:type="dxa"/>
          </w:tcPr>
          <w:p w14:paraId="628B3070" w14:textId="3182A12E"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color w:val="000000"/>
                <w:bdr w:val="none" w:sz="0" w:space="0" w:color="auto" w:frame="1"/>
              </w:rPr>
              <w:t>165.</w:t>
            </w:r>
            <w:r w:rsidR="0055093C">
              <w:rPr>
                <w:rFonts w:ascii="Times New Roman" w:hAnsi="Times New Roman" w:cs="Times New Roman"/>
                <w:color w:val="000000"/>
                <w:bdr w:val="none" w:sz="0" w:space="0" w:color="auto" w:frame="1"/>
              </w:rPr>
              <w:t>4</w:t>
            </w:r>
          </w:p>
        </w:tc>
        <w:tc>
          <w:tcPr>
            <w:tcW w:w="900" w:type="dxa"/>
          </w:tcPr>
          <w:p w14:paraId="10CE34E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51D0FB5A"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0.0719</w:t>
            </w:r>
          </w:p>
        </w:tc>
        <w:tc>
          <w:tcPr>
            <w:tcW w:w="720" w:type="dxa"/>
          </w:tcPr>
          <w:p w14:paraId="59479FAF" w14:textId="2EA9BE3C"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0.707</w:t>
            </w:r>
          </w:p>
        </w:tc>
        <w:tc>
          <w:tcPr>
            <w:tcW w:w="900" w:type="dxa"/>
          </w:tcPr>
          <w:p w14:paraId="2BC5DD4F"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0.40</w:t>
            </w:r>
          </w:p>
        </w:tc>
        <w:tc>
          <w:tcPr>
            <w:tcW w:w="720" w:type="dxa"/>
          </w:tcPr>
          <w:p w14:paraId="60C7E64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-0.28</w:t>
            </w:r>
          </w:p>
        </w:tc>
        <w:tc>
          <w:tcPr>
            <w:tcW w:w="675" w:type="dxa"/>
          </w:tcPr>
          <w:p w14:paraId="6FDA360A"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0.601</w:t>
            </w:r>
          </w:p>
        </w:tc>
        <w:tc>
          <w:tcPr>
            <w:tcW w:w="810" w:type="dxa"/>
          </w:tcPr>
          <w:p w14:paraId="21580E54"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0.438</w:t>
            </w:r>
          </w:p>
        </w:tc>
        <w:tc>
          <w:tcPr>
            <w:tcW w:w="810" w:type="dxa"/>
          </w:tcPr>
          <w:p w14:paraId="57C55887" w14:textId="66D54486"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0.366</w:t>
            </w:r>
          </w:p>
        </w:tc>
        <w:tc>
          <w:tcPr>
            <w:tcW w:w="675" w:type="dxa"/>
          </w:tcPr>
          <w:p w14:paraId="26F79F07" w14:textId="47310D0E"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4.083</w:t>
            </w:r>
          </w:p>
        </w:tc>
        <w:tc>
          <w:tcPr>
            <w:tcW w:w="900" w:type="dxa"/>
          </w:tcPr>
          <w:p w14:paraId="0812722D" w14:textId="7810A479"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F6996">
              <w:rPr>
                <w:rStyle w:val="HTMLCode"/>
                <w:rFonts w:ascii="Times New Roman" w:hAnsi="Times New Roman" w:cs="Times New Roman"/>
                <w:b/>
              </w:rPr>
              <w:t>0.04331</w:t>
            </w:r>
          </w:p>
        </w:tc>
      </w:tr>
      <w:tr w:rsidR="0071582C" w:rsidRPr="00F71F7B" w14:paraId="4BC0CA23"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55EA47DC" w14:textId="77777777" w:rsidR="0071582C" w:rsidRPr="0079431F" w:rsidRDefault="0071582C" w:rsidP="0071582C">
            <w:pPr>
              <w:jc w:val="center"/>
              <w:rPr>
                <w:sz w:val="20"/>
                <w:szCs w:val="20"/>
              </w:rPr>
            </w:pPr>
            <w:r w:rsidRPr="004A52D3">
              <w:rPr>
                <w:sz w:val="20"/>
                <w:szCs w:val="20"/>
              </w:rPr>
              <w:t>Blooming</w:t>
            </w:r>
          </w:p>
        </w:tc>
        <w:tc>
          <w:tcPr>
            <w:tcW w:w="810" w:type="dxa"/>
          </w:tcPr>
          <w:p w14:paraId="17D39FC3"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-0.793</w:t>
            </w:r>
          </w:p>
        </w:tc>
        <w:tc>
          <w:tcPr>
            <w:tcW w:w="720" w:type="dxa"/>
          </w:tcPr>
          <w:p w14:paraId="2CA4B157" w14:textId="60A212CF"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34.18</w:t>
            </w:r>
          </w:p>
        </w:tc>
        <w:tc>
          <w:tcPr>
            <w:tcW w:w="900" w:type="dxa"/>
          </w:tcPr>
          <w:p w14:paraId="4534249B"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7C6D2B84"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0.1407</w:t>
            </w:r>
          </w:p>
        </w:tc>
        <w:tc>
          <w:tcPr>
            <w:tcW w:w="720" w:type="dxa"/>
          </w:tcPr>
          <w:p w14:paraId="032B65A9" w14:textId="4037853E"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2.701</w:t>
            </w:r>
          </w:p>
        </w:tc>
        <w:tc>
          <w:tcPr>
            <w:tcW w:w="900" w:type="dxa"/>
          </w:tcPr>
          <w:p w14:paraId="32E7BDDE"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0.10</w:t>
            </w:r>
          </w:p>
        </w:tc>
        <w:tc>
          <w:tcPr>
            <w:tcW w:w="720" w:type="dxa"/>
          </w:tcPr>
          <w:p w14:paraId="7F6BAD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-1.36</w:t>
            </w:r>
          </w:p>
        </w:tc>
        <w:tc>
          <w:tcPr>
            <w:tcW w:w="675" w:type="dxa"/>
          </w:tcPr>
          <w:p w14:paraId="60E5BC3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rStyle w:val="HTMLCode"/>
                <w:rFonts w:ascii="Times New Roman" w:eastAsiaTheme="minorHAnsi" w:hAnsi="Times New Roman" w:cs="Times New Roman"/>
              </w:rPr>
              <w:t>13.36</w:t>
            </w:r>
          </w:p>
        </w:tc>
        <w:tc>
          <w:tcPr>
            <w:tcW w:w="810" w:type="dxa"/>
          </w:tcPr>
          <w:p w14:paraId="68729379"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b/>
                <w:sz w:val="20"/>
                <w:szCs w:val="20"/>
              </w:rPr>
              <w:t>0.0003</w:t>
            </w:r>
          </w:p>
        </w:tc>
        <w:tc>
          <w:tcPr>
            <w:tcW w:w="810" w:type="dxa"/>
          </w:tcPr>
          <w:p w14:paraId="55F40938" w14:textId="719416F3"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1.67</w:t>
            </w:r>
          </w:p>
        </w:tc>
        <w:tc>
          <w:tcPr>
            <w:tcW w:w="675" w:type="dxa"/>
          </w:tcPr>
          <w:p w14:paraId="76B859D2" w14:textId="3A9787C8"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149.7</w:t>
            </w:r>
          </w:p>
        </w:tc>
        <w:tc>
          <w:tcPr>
            <w:tcW w:w="900" w:type="dxa"/>
          </w:tcPr>
          <w:p w14:paraId="195ACEE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AF6996">
              <w:rPr>
                <w:b/>
                <w:sz w:val="20"/>
                <w:szCs w:val="20"/>
              </w:rPr>
              <w:t>&lt;0.0001</w:t>
            </w:r>
          </w:p>
        </w:tc>
      </w:tr>
      <w:tr w:rsidR="0071582C" w:rsidRPr="00F71F7B" w14:paraId="0C271E44"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E178678" w14:textId="77777777" w:rsidR="0071582C" w:rsidRPr="0079431F" w:rsidRDefault="0071582C" w:rsidP="0071582C">
            <w:pPr>
              <w:jc w:val="center"/>
              <w:rPr>
                <w:sz w:val="20"/>
                <w:szCs w:val="20"/>
              </w:rPr>
            </w:pPr>
            <w:r>
              <w:rPr>
                <w:sz w:val="20"/>
                <w:szCs w:val="20"/>
              </w:rPr>
              <w:t xml:space="preserve">Microsite * </w:t>
            </w:r>
            <w:r w:rsidRPr="004A52D3">
              <w:rPr>
                <w:sz w:val="20"/>
                <w:szCs w:val="20"/>
              </w:rPr>
              <w:t>blooming</w:t>
            </w:r>
          </w:p>
        </w:tc>
        <w:tc>
          <w:tcPr>
            <w:tcW w:w="810" w:type="dxa"/>
          </w:tcPr>
          <w:p w14:paraId="278E76B2" w14:textId="77777777" w:rsidR="0071582C" w:rsidRPr="00AF6996" w:rsidRDefault="0071582C" w:rsidP="0071582C">
            <w:pPr>
              <w:pStyle w:val="HTMLPreformatted"/>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6996">
              <w:rPr>
                <w:rStyle w:val="HTMLCode"/>
                <w:rFonts w:ascii="Times New Roman" w:hAnsi="Times New Roman" w:cs="Times New Roman"/>
              </w:rPr>
              <w:t>0.794</w:t>
            </w:r>
          </w:p>
          <w:p w14:paraId="1F6C60F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Pr>
          <w:p w14:paraId="1BD1609E" w14:textId="185C05CC"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22.81</w:t>
            </w:r>
          </w:p>
        </w:tc>
        <w:tc>
          <w:tcPr>
            <w:tcW w:w="900" w:type="dxa"/>
          </w:tcPr>
          <w:p w14:paraId="4A74424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69204096"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720" w:type="dxa"/>
          </w:tcPr>
          <w:p w14:paraId="155AB8AD"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900" w:type="dxa"/>
          </w:tcPr>
          <w:p w14:paraId="546B73D4"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720" w:type="dxa"/>
          </w:tcPr>
          <w:p w14:paraId="3947619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02777B9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CCDA10E"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7A87553"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54A9B67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900" w:type="dxa"/>
          </w:tcPr>
          <w:p w14:paraId="0DC9A762"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r>
    </w:tbl>
    <w:p w14:paraId="4F9ABCBC" w14:textId="47AC8483" w:rsidR="006164D7" w:rsidRDefault="00D92085" w:rsidP="006164D7">
      <w:r>
        <w:t>Table 5</w:t>
      </w:r>
      <w:r w:rsidR="006164D7">
        <w:t xml:space="preserve">: Results from </w:t>
      </w:r>
      <w:r w:rsidR="002F13C9">
        <w:t>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w:t>
      </w:r>
      <w:r w:rsidR="006164D7">
        <w:t xml:space="preserve"> models to account for the repeated measures study design. </w:t>
      </w:r>
      <w:r w:rsidR="006164D7" w:rsidRPr="00BA750B">
        <w:t>Significance was denoted at α = 0.05 and shown in bold.</w:t>
      </w:r>
      <w:r w:rsidR="006164D7">
        <w:t xml:space="preserve"> </w:t>
      </w:r>
    </w:p>
    <w:p w14:paraId="34E6F55C" w14:textId="1D6CFDA8" w:rsidR="006164D7" w:rsidRDefault="006164D7" w:rsidP="006164D7"/>
    <w:p w14:paraId="1A1F92F3" w14:textId="79749EF7" w:rsidR="0071587E" w:rsidRDefault="0071587E" w:rsidP="006164D7">
      <w:r>
        <w:t xml:space="preserve">Table 6: Permutation </w:t>
      </w:r>
      <w:r w:rsidR="0055093C">
        <w:t xml:space="preserve">test ANOVA on </w:t>
      </w:r>
      <w:r>
        <w:t xml:space="preserve">RDA </w:t>
      </w:r>
      <w:r w:rsidR="0055093C">
        <w:t xml:space="preserve">testing for changes in influence of shrub microsite and understory annual vegetation on arthropod community composition with phenological shift into flowering of </w:t>
      </w:r>
      <w:r w:rsidR="0055093C" w:rsidRPr="0055093C">
        <w:rPr>
          <w:i/>
        </w:rPr>
        <w:t>Larrea tridentata</w:t>
      </w:r>
      <w:r w:rsidR="0055093C">
        <w:t xml:space="preserve">. The constraining variables of the pre-blooming RDA explained 12.5% of the total variation and the blooming RDA explained 4%. </w:t>
      </w:r>
    </w:p>
    <w:tbl>
      <w:tblPr>
        <w:tblStyle w:val="PlainTable21"/>
        <w:tblW w:w="10170" w:type="dxa"/>
        <w:tblInd w:w="-630" w:type="dxa"/>
        <w:tblLook w:val="06A0" w:firstRow="1" w:lastRow="0" w:firstColumn="1" w:lastColumn="0" w:noHBand="1" w:noVBand="1"/>
      </w:tblPr>
      <w:tblGrid>
        <w:gridCol w:w="2274"/>
        <w:gridCol w:w="857"/>
        <w:gridCol w:w="1064"/>
        <w:gridCol w:w="918"/>
        <w:gridCol w:w="897"/>
        <w:gridCol w:w="1010"/>
        <w:gridCol w:w="1026"/>
        <w:gridCol w:w="954"/>
        <w:gridCol w:w="1170"/>
      </w:tblGrid>
      <w:tr w:rsidR="0071587E" w14:paraId="38AB200B"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7B3C0207" w14:textId="77777777" w:rsidR="0071587E" w:rsidRPr="0071582C" w:rsidRDefault="0071587E" w:rsidP="0071582C">
            <w:pPr>
              <w:jc w:val="center"/>
              <w:rPr>
                <w:sz w:val="20"/>
                <w:szCs w:val="20"/>
              </w:rPr>
            </w:pPr>
          </w:p>
        </w:tc>
        <w:tc>
          <w:tcPr>
            <w:tcW w:w="3736" w:type="dxa"/>
            <w:gridSpan w:val="4"/>
          </w:tcPr>
          <w:p w14:paraId="4D30C0CE" w14:textId="1EA7690D"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Pre-blooming</w:t>
            </w:r>
          </w:p>
        </w:tc>
        <w:tc>
          <w:tcPr>
            <w:tcW w:w="4160" w:type="dxa"/>
            <w:gridSpan w:val="4"/>
          </w:tcPr>
          <w:p w14:paraId="7149D632" w14:textId="70716B23"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Blooming</w:t>
            </w:r>
          </w:p>
        </w:tc>
      </w:tr>
      <w:tr w:rsidR="0071587E" w14:paraId="01D32D5D"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7F924C8" w14:textId="77777777" w:rsidR="0071587E" w:rsidRPr="0071582C" w:rsidRDefault="0071587E" w:rsidP="0071582C">
            <w:pPr>
              <w:jc w:val="center"/>
              <w:rPr>
                <w:sz w:val="20"/>
                <w:szCs w:val="20"/>
              </w:rPr>
            </w:pPr>
          </w:p>
        </w:tc>
        <w:tc>
          <w:tcPr>
            <w:tcW w:w="857" w:type="dxa"/>
          </w:tcPr>
          <w:p w14:paraId="4C04DDE1" w14:textId="7E364787"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64" w:type="dxa"/>
          </w:tcPr>
          <w:p w14:paraId="71C0D6AE" w14:textId="4C09F9E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18" w:type="dxa"/>
          </w:tcPr>
          <w:p w14:paraId="0DF8B82A" w14:textId="35C4360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897" w:type="dxa"/>
          </w:tcPr>
          <w:p w14:paraId="19BDECEA" w14:textId="7F850241" w:rsidR="0071587E" w:rsidRPr="0055093C" w:rsidRDefault="0055093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c>
          <w:tcPr>
            <w:tcW w:w="1010" w:type="dxa"/>
          </w:tcPr>
          <w:p w14:paraId="263695B1" w14:textId="2A1E2BCD"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26" w:type="dxa"/>
          </w:tcPr>
          <w:p w14:paraId="1719621F" w14:textId="0B71CFB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54" w:type="dxa"/>
          </w:tcPr>
          <w:p w14:paraId="43D6094A" w14:textId="283ADFC0"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1170" w:type="dxa"/>
          </w:tcPr>
          <w:p w14:paraId="052F4769" w14:textId="75A67FA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r>
      <w:tr w:rsidR="0071587E" w14:paraId="5A2C0324"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D7FEE54" w14:textId="57A82ADD" w:rsidR="0071587E" w:rsidRPr="0071582C" w:rsidRDefault="0071587E" w:rsidP="0071582C">
            <w:pPr>
              <w:jc w:val="center"/>
              <w:rPr>
                <w:sz w:val="20"/>
                <w:szCs w:val="20"/>
              </w:rPr>
            </w:pPr>
            <w:r w:rsidRPr="0071582C">
              <w:rPr>
                <w:sz w:val="20"/>
                <w:szCs w:val="20"/>
              </w:rPr>
              <w:t>Microsite</w:t>
            </w:r>
          </w:p>
        </w:tc>
        <w:tc>
          <w:tcPr>
            <w:tcW w:w="857" w:type="dxa"/>
          </w:tcPr>
          <w:p w14:paraId="4FE6C011" w14:textId="3A2A37F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62633BD1" w14:textId="05738D5C"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0.04396</w:t>
            </w:r>
          </w:p>
        </w:tc>
        <w:tc>
          <w:tcPr>
            <w:tcW w:w="918" w:type="dxa"/>
          </w:tcPr>
          <w:p w14:paraId="13FAB37F" w14:textId="37B9F0F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9.5687</w:t>
            </w:r>
          </w:p>
        </w:tc>
        <w:tc>
          <w:tcPr>
            <w:tcW w:w="897" w:type="dxa"/>
          </w:tcPr>
          <w:p w14:paraId="13C4B833" w14:textId="239181F7" w:rsidR="0071587E" w:rsidRPr="0055093C" w:rsidRDefault="00B54E31"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0.001</w:t>
            </w:r>
          </w:p>
        </w:tc>
        <w:tc>
          <w:tcPr>
            <w:tcW w:w="1010" w:type="dxa"/>
          </w:tcPr>
          <w:p w14:paraId="7CDB44AE" w14:textId="33B6BFB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02E6C458" w14:textId="735DEDF2"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0.01074</w:t>
            </w:r>
          </w:p>
        </w:tc>
        <w:tc>
          <w:tcPr>
            <w:tcW w:w="954" w:type="dxa"/>
          </w:tcPr>
          <w:p w14:paraId="6A0724A1" w14:textId="757E6249"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2.0561</w:t>
            </w:r>
          </w:p>
        </w:tc>
        <w:tc>
          <w:tcPr>
            <w:tcW w:w="1170" w:type="dxa"/>
          </w:tcPr>
          <w:p w14:paraId="2F152B54" w14:textId="79863773"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0.005</w:t>
            </w:r>
          </w:p>
        </w:tc>
      </w:tr>
      <w:tr w:rsidR="0071587E" w14:paraId="609F4C28"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65815CCF" w14:textId="6D67A793" w:rsidR="0071587E" w:rsidRPr="0071582C" w:rsidRDefault="0071587E" w:rsidP="0071582C">
            <w:pPr>
              <w:jc w:val="center"/>
              <w:rPr>
                <w:sz w:val="20"/>
                <w:szCs w:val="20"/>
              </w:rPr>
            </w:pPr>
            <w:r w:rsidRPr="0071582C">
              <w:rPr>
                <w:sz w:val="20"/>
                <w:szCs w:val="20"/>
              </w:rPr>
              <w:t>Percent cover</w:t>
            </w:r>
          </w:p>
        </w:tc>
        <w:tc>
          <w:tcPr>
            <w:tcW w:w="857" w:type="dxa"/>
          </w:tcPr>
          <w:p w14:paraId="2ED25E25" w14:textId="00B17C1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57728F53" w14:textId="5A0E92D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0.00688</w:t>
            </w:r>
          </w:p>
        </w:tc>
        <w:tc>
          <w:tcPr>
            <w:tcW w:w="918" w:type="dxa"/>
          </w:tcPr>
          <w:p w14:paraId="60F153D8" w14:textId="0C8D70A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1.4983</w:t>
            </w:r>
          </w:p>
        </w:tc>
        <w:tc>
          <w:tcPr>
            <w:tcW w:w="897" w:type="dxa"/>
          </w:tcPr>
          <w:p w14:paraId="252A6681" w14:textId="004BAE5F"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0.087</w:t>
            </w:r>
          </w:p>
        </w:tc>
        <w:tc>
          <w:tcPr>
            <w:tcW w:w="1010" w:type="dxa"/>
          </w:tcPr>
          <w:p w14:paraId="66AB1EF4" w14:textId="54A0B118"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4DCF6A68" w14:textId="761E599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0.00507</w:t>
            </w:r>
          </w:p>
        </w:tc>
        <w:tc>
          <w:tcPr>
            <w:tcW w:w="954" w:type="dxa"/>
          </w:tcPr>
          <w:p w14:paraId="2931E39C" w14:textId="292759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0.9700</w:t>
            </w:r>
          </w:p>
        </w:tc>
        <w:tc>
          <w:tcPr>
            <w:tcW w:w="1170" w:type="dxa"/>
          </w:tcPr>
          <w:p w14:paraId="79F5AA9D" w14:textId="65B2FB0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0.471</w:t>
            </w:r>
          </w:p>
        </w:tc>
      </w:tr>
      <w:tr w:rsidR="0071587E" w14:paraId="5FE0F7FB"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A3995F0" w14:textId="1EFCC1D9" w:rsidR="0071587E" w:rsidRPr="0071582C" w:rsidRDefault="0071587E" w:rsidP="0071582C">
            <w:pPr>
              <w:jc w:val="center"/>
              <w:rPr>
                <w:sz w:val="20"/>
                <w:szCs w:val="20"/>
              </w:rPr>
            </w:pPr>
            <w:r w:rsidRPr="0071582C">
              <w:rPr>
                <w:sz w:val="20"/>
                <w:szCs w:val="20"/>
              </w:rPr>
              <w:t>Annual richness</w:t>
            </w:r>
          </w:p>
        </w:tc>
        <w:tc>
          <w:tcPr>
            <w:tcW w:w="857" w:type="dxa"/>
          </w:tcPr>
          <w:p w14:paraId="6E39F83E" w14:textId="33F30A4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40F55D7B" w14:textId="41EE42C7"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0.00443</w:t>
            </w:r>
          </w:p>
        </w:tc>
        <w:tc>
          <w:tcPr>
            <w:tcW w:w="918" w:type="dxa"/>
          </w:tcPr>
          <w:p w14:paraId="2010145F" w14:textId="1E55DC8B"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0.9653</w:t>
            </w:r>
          </w:p>
        </w:tc>
        <w:tc>
          <w:tcPr>
            <w:tcW w:w="897" w:type="dxa"/>
          </w:tcPr>
          <w:p w14:paraId="23EA4E70" w14:textId="5EFA8A8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0.449</w:t>
            </w:r>
          </w:p>
        </w:tc>
        <w:tc>
          <w:tcPr>
            <w:tcW w:w="1010" w:type="dxa"/>
          </w:tcPr>
          <w:p w14:paraId="6ECFF4ED" w14:textId="28FFFB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3AF42AEC" w14:textId="4C2AD9F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0.00701</w:t>
            </w:r>
          </w:p>
        </w:tc>
        <w:tc>
          <w:tcPr>
            <w:tcW w:w="954" w:type="dxa"/>
          </w:tcPr>
          <w:p w14:paraId="441F7F45" w14:textId="4CA1223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1.3421</w:t>
            </w:r>
          </w:p>
        </w:tc>
        <w:tc>
          <w:tcPr>
            <w:tcW w:w="1170" w:type="dxa"/>
          </w:tcPr>
          <w:p w14:paraId="07624440" w14:textId="5CA9F177"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0.119</w:t>
            </w:r>
          </w:p>
        </w:tc>
      </w:tr>
      <w:tr w:rsidR="0071587E" w14:paraId="767F4B7A"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49642E1" w14:textId="5AB057FE" w:rsidR="0071587E" w:rsidRPr="0071582C" w:rsidRDefault="0071587E" w:rsidP="0071582C">
            <w:pPr>
              <w:jc w:val="center"/>
              <w:rPr>
                <w:sz w:val="20"/>
                <w:szCs w:val="20"/>
              </w:rPr>
            </w:pPr>
            <w:r w:rsidRPr="0071582C">
              <w:rPr>
                <w:sz w:val="20"/>
                <w:szCs w:val="20"/>
              </w:rPr>
              <w:t>Annual bloom density</w:t>
            </w:r>
          </w:p>
        </w:tc>
        <w:tc>
          <w:tcPr>
            <w:tcW w:w="857" w:type="dxa"/>
          </w:tcPr>
          <w:p w14:paraId="2390A4C1" w14:textId="0DDEF46F"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7F0D52FB" w14:textId="106A8890"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0.00619</w:t>
            </w:r>
          </w:p>
        </w:tc>
        <w:tc>
          <w:tcPr>
            <w:tcW w:w="918" w:type="dxa"/>
          </w:tcPr>
          <w:p w14:paraId="3D356357" w14:textId="7EA1547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1.3470</w:t>
            </w:r>
          </w:p>
        </w:tc>
        <w:tc>
          <w:tcPr>
            <w:tcW w:w="897" w:type="dxa"/>
          </w:tcPr>
          <w:p w14:paraId="4430D9B2" w14:textId="0E33660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0.131</w:t>
            </w:r>
          </w:p>
        </w:tc>
        <w:tc>
          <w:tcPr>
            <w:tcW w:w="1010" w:type="dxa"/>
          </w:tcPr>
          <w:p w14:paraId="211C5A62" w14:textId="4A9E7FFB"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57C41779" w14:textId="043DB80E"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0.00197</w:t>
            </w:r>
          </w:p>
        </w:tc>
        <w:tc>
          <w:tcPr>
            <w:tcW w:w="954" w:type="dxa"/>
          </w:tcPr>
          <w:p w14:paraId="18C56DCD" w14:textId="64DED95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0.3765</w:t>
            </w:r>
          </w:p>
        </w:tc>
        <w:tc>
          <w:tcPr>
            <w:tcW w:w="1170" w:type="dxa"/>
          </w:tcPr>
          <w:p w14:paraId="69121A13" w14:textId="54459A0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0.995</w:t>
            </w:r>
          </w:p>
        </w:tc>
      </w:tr>
    </w:tbl>
    <w:p w14:paraId="794BE228" w14:textId="2CC84584" w:rsidR="0071587E" w:rsidRDefault="0071587E" w:rsidP="006164D7"/>
    <w:p w14:paraId="3F0C57A6" w14:textId="4E2944CA" w:rsidR="00AF5F23" w:rsidRDefault="00AF5F23" w:rsidP="00D92085">
      <w:pPr>
        <w:rPr>
          <w:rFonts w:eastAsiaTheme="majorEastAsia" w:cstheme="majorBidi"/>
        </w:rPr>
      </w:pPr>
    </w:p>
    <w:p w14:paraId="2040CF7A" w14:textId="716449D8" w:rsidR="002F13C9" w:rsidRDefault="002F13C9" w:rsidP="00D92085">
      <w:pPr>
        <w:rPr>
          <w:rFonts w:eastAsiaTheme="majorEastAsia" w:cstheme="majorBidi"/>
        </w:rPr>
      </w:pPr>
    </w:p>
    <w:p w14:paraId="2F71CB19" w14:textId="3B8939A7" w:rsidR="002F13C9" w:rsidRDefault="002F13C9" w:rsidP="00D92085">
      <w:pPr>
        <w:rPr>
          <w:rFonts w:eastAsiaTheme="majorEastAsia" w:cstheme="majorBidi"/>
        </w:rPr>
      </w:pPr>
    </w:p>
    <w:p w14:paraId="1A757EA8" w14:textId="2888B558" w:rsidR="002F13C9" w:rsidRDefault="002F13C9" w:rsidP="00D92085">
      <w:pPr>
        <w:rPr>
          <w:rFonts w:eastAsiaTheme="majorEastAsia" w:cstheme="majorBidi"/>
        </w:rPr>
      </w:pPr>
    </w:p>
    <w:p w14:paraId="1FA1C14B" w14:textId="1B81294C" w:rsidR="002F13C9" w:rsidRDefault="002F13C9" w:rsidP="00D92085">
      <w:pPr>
        <w:rPr>
          <w:rFonts w:eastAsiaTheme="majorEastAsia" w:cstheme="majorBidi"/>
        </w:rPr>
      </w:pPr>
    </w:p>
    <w:p w14:paraId="451A1449" w14:textId="14891FE5" w:rsidR="002F13C9" w:rsidRDefault="002F13C9" w:rsidP="00D92085">
      <w:pPr>
        <w:rPr>
          <w:rFonts w:eastAsiaTheme="majorEastAsia" w:cstheme="majorBidi"/>
        </w:rPr>
      </w:pPr>
    </w:p>
    <w:p w14:paraId="6B9952D4" w14:textId="77777777" w:rsidR="002F13C9" w:rsidRDefault="002F13C9" w:rsidP="00D92085"/>
    <w:p w14:paraId="2E2B4B2B" w14:textId="705DF30A" w:rsidR="00AE085C" w:rsidRDefault="00AE085C" w:rsidP="00ED4DC3">
      <w:pPr>
        <w:keepNext/>
        <w:keepLines/>
        <w:spacing w:before="40" w:after="0"/>
        <w:outlineLvl w:val="2"/>
        <w:rPr>
          <w:rFonts w:eastAsiaTheme="majorEastAsia" w:cstheme="majorBidi"/>
        </w:rPr>
      </w:pPr>
      <w:r>
        <w:rPr>
          <w:rFonts w:eastAsiaTheme="majorEastAsia" w:cstheme="majorBidi"/>
        </w:rPr>
        <w:t>Appendix A</w:t>
      </w:r>
    </w:p>
    <w:p w14:paraId="5F41C602" w14:textId="77777777" w:rsidR="00AE085C" w:rsidRDefault="00AE085C" w:rsidP="00ED4DC3">
      <w:pPr>
        <w:keepNext/>
        <w:keepLines/>
        <w:spacing w:before="40" w:after="0"/>
        <w:outlineLvl w:val="2"/>
        <w:rPr>
          <w:rFonts w:eastAsiaTheme="majorEastAsia" w:cstheme="majorBidi"/>
        </w:rPr>
      </w:pPr>
    </w:p>
    <w:p w14:paraId="578B46AE" w14:textId="1C5619DF" w:rsidR="00ED4DC3" w:rsidRPr="00ED4DC3" w:rsidRDefault="00ED4DC3" w:rsidP="00ED4DC3">
      <w:pPr>
        <w:keepNext/>
        <w:keepLines/>
        <w:spacing w:before="40" w:after="0"/>
        <w:outlineLvl w:val="2"/>
        <w:rPr>
          <w:rFonts w:eastAsiaTheme="majorEastAsia" w:cstheme="majorBidi"/>
        </w:rPr>
      </w:pPr>
      <w:r w:rsidRPr="00ED4DC3">
        <w:rPr>
          <w:rFonts w:eastAsiaTheme="majorEastAsia" w:cstheme="majorBidi"/>
        </w:rPr>
        <w:t>Table A1: A list of all RTU for Chapter 2. All RTU all exclusive and no indi</w:t>
      </w:r>
      <w:r w:rsidR="00D92085">
        <w:rPr>
          <w:rFonts w:eastAsiaTheme="majorEastAsia" w:cstheme="majorBidi"/>
        </w:rPr>
        <w:t>viduals were double counted. 118</w:t>
      </w:r>
      <w:r w:rsidRPr="00ED4DC3">
        <w:rPr>
          <w:rFonts w:eastAsiaTheme="majorEastAsia" w:cstheme="majorBidi"/>
        </w:rPr>
        <w:t xml:space="preserve"> taxonomic groups were counted. </w:t>
      </w:r>
      <w:r w:rsidR="002F13C9">
        <w:rPr>
          <w:rFonts w:eastAsiaTheme="majorEastAsia" w:cstheme="majorBidi"/>
        </w:rPr>
        <w:t>The full dataset has been published openly (Braun and Lortie, 2018).</w:t>
      </w:r>
    </w:p>
    <w:p w14:paraId="15237713" w14:textId="77777777" w:rsidR="00ED4DC3" w:rsidRPr="00ED4DC3" w:rsidRDefault="00ED4DC3" w:rsidP="00ED4DC3"/>
    <w:tbl>
      <w:tblPr>
        <w:tblStyle w:val="PlainTable21"/>
        <w:tblW w:w="10800" w:type="dxa"/>
        <w:tblInd w:w="-630" w:type="dxa"/>
        <w:tblLayout w:type="fixed"/>
        <w:tblLook w:val="04A0" w:firstRow="1" w:lastRow="0" w:firstColumn="1" w:lastColumn="0" w:noHBand="0" w:noVBand="1"/>
      </w:tblPr>
      <w:tblGrid>
        <w:gridCol w:w="1530"/>
        <w:gridCol w:w="1440"/>
        <w:gridCol w:w="1800"/>
        <w:gridCol w:w="1710"/>
        <w:gridCol w:w="1440"/>
        <w:gridCol w:w="1530"/>
        <w:gridCol w:w="1350"/>
      </w:tblGrid>
      <w:tr w:rsidR="00ED4DC3" w:rsidRPr="00ED4DC3" w14:paraId="6056B823" w14:textId="77777777" w:rsidTr="0019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0C9BE308" w14:textId="77777777" w:rsidR="00ED4DC3" w:rsidRPr="00ED4DC3" w:rsidRDefault="00ED4DC3" w:rsidP="00ED4DC3">
            <w:pPr>
              <w:rPr>
                <w:sz w:val="22"/>
                <w:szCs w:val="22"/>
              </w:rPr>
            </w:pPr>
            <w:r w:rsidRPr="00ED4DC3">
              <w:rPr>
                <w:sz w:val="22"/>
                <w:szCs w:val="22"/>
              </w:rPr>
              <w:t>Order</w:t>
            </w:r>
          </w:p>
        </w:tc>
        <w:tc>
          <w:tcPr>
            <w:tcW w:w="1440" w:type="dxa"/>
            <w:tcBorders>
              <w:top w:val="single" w:sz="4" w:space="0" w:color="auto"/>
              <w:bottom w:val="single" w:sz="4" w:space="0" w:color="auto"/>
            </w:tcBorders>
          </w:tcPr>
          <w:p w14:paraId="5361563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Superfamily</w:t>
            </w:r>
          </w:p>
        </w:tc>
        <w:tc>
          <w:tcPr>
            <w:tcW w:w="1800" w:type="dxa"/>
            <w:tcBorders>
              <w:top w:val="single" w:sz="4" w:space="0" w:color="auto"/>
              <w:bottom w:val="single" w:sz="4" w:space="0" w:color="auto"/>
            </w:tcBorders>
          </w:tcPr>
          <w:p w14:paraId="583456B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Family</w:t>
            </w:r>
          </w:p>
        </w:tc>
        <w:tc>
          <w:tcPr>
            <w:tcW w:w="1710" w:type="dxa"/>
            <w:tcBorders>
              <w:top w:val="single" w:sz="4" w:space="0" w:color="auto"/>
              <w:bottom w:val="single" w:sz="4" w:space="0" w:color="auto"/>
            </w:tcBorders>
          </w:tcPr>
          <w:p w14:paraId="6AEE835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Subfamily</w:t>
            </w:r>
          </w:p>
        </w:tc>
        <w:tc>
          <w:tcPr>
            <w:tcW w:w="1440" w:type="dxa"/>
            <w:tcBorders>
              <w:top w:val="single" w:sz="4" w:space="0" w:color="auto"/>
              <w:bottom w:val="single" w:sz="4" w:space="0" w:color="auto"/>
            </w:tcBorders>
          </w:tcPr>
          <w:p w14:paraId="5B308B0C"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Genus</w:t>
            </w:r>
          </w:p>
        </w:tc>
        <w:tc>
          <w:tcPr>
            <w:tcW w:w="1530" w:type="dxa"/>
            <w:tcBorders>
              <w:top w:val="single" w:sz="4" w:space="0" w:color="auto"/>
              <w:bottom w:val="single" w:sz="4" w:space="0" w:color="auto"/>
            </w:tcBorders>
          </w:tcPr>
          <w:p w14:paraId="70533648"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Species</w:t>
            </w:r>
          </w:p>
        </w:tc>
        <w:tc>
          <w:tcPr>
            <w:tcW w:w="1350" w:type="dxa"/>
            <w:tcBorders>
              <w:top w:val="single" w:sz="4" w:space="0" w:color="auto"/>
              <w:bottom w:val="single" w:sz="4" w:space="0" w:color="auto"/>
            </w:tcBorders>
          </w:tcPr>
          <w:p w14:paraId="435649B7"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0"/>
                <w:szCs w:val="20"/>
              </w:rPr>
            </w:pPr>
            <w:r w:rsidRPr="00ED4DC3">
              <w:rPr>
                <w:sz w:val="20"/>
                <w:szCs w:val="20"/>
              </w:rPr>
              <w:t>Total Collected</w:t>
            </w:r>
          </w:p>
        </w:tc>
      </w:tr>
      <w:tr w:rsidR="00ED4DC3" w:rsidRPr="00ED4DC3" w14:paraId="493049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79E2FB91" w14:textId="77777777" w:rsidR="00ED4DC3" w:rsidRPr="00ED4DC3" w:rsidRDefault="00ED4DC3" w:rsidP="00ED4DC3">
            <w:pPr>
              <w:rPr>
                <w:sz w:val="20"/>
                <w:szCs w:val="20"/>
              </w:rPr>
            </w:pPr>
            <w:r w:rsidRPr="00ED4DC3">
              <w:rPr>
                <w:sz w:val="20"/>
                <w:szCs w:val="20"/>
              </w:rPr>
              <w:t>Aranae</w:t>
            </w:r>
          </w:p>
        </w:tc>
        <w:tc>
          <w:tcPr>
            <w:tcW w:w="1440" w:type="dxa"/>
            <w:tcBorders>
              <w:top w:val="single" w:sz="4" w:space="0" w:color="auto"/>
              <w:bottom w:val="single" w:sz="4" w:space="0" w:color="auto"/>
            </w:tcBorders>
          </w:tcPr>
          <w:p w14:paraId="13D9D64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FD10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5569CC0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56C5E9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A5AB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BC114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1A268E7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5C869DA0" w14:textId="77777777" w:rsidR="00ED4DC3" w:rsidRPr="00ED4DC3" w:rsidRDefault="00ED4DC3" w:rsidP="00ED4DC3">
            <w:pPr>
              <w:rPr>
                <w:sz w:val="20"/>
                <w:szCs w:val="20"/>
              </w:rPr>
            </w:pPr>
            <w:r w:rsidRPr="00ED4DC3">
              <w:rPr>
                <w:sz w:val="20"/>
                <w:szCs w:val="20"/>
              </w:rPr>
              <w:t>Coleoptera</w:t>
            </w:r>
          </w:p>
        </w:tc>
        <w:tc>
          <w:tcPr>
            <w:tcW w:w="1440" w:type="dxa"/>
            <w:tcBorders>
              <w:top w:val="single" w:sz="4" w:space="0" w:color="auto"/>
              <w:bottom w:val="nil"/>
            </w:tcBorders>
          </w:tcPr>
          <w:p w14:paraId="3359FD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nil"/>
            </w:tcBorders>
          </w:tcPr>
          <w:p w14:paraId="1E4D0A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Buprestidae</w:t>
            </w:r>
          </w:p>
        </w:tc>
        <w:tc>
          <w:tcPr>
            <w:tcW w:w="1710" w:type="dxa"/>
            <w:tcBorders>
              <w:top w:val="single" w:sz="4" w:space="0" w:color="auto"/>
              <w:bottom w:val="nil"/>
            </w:tcBorders>
          </w:tcPr>
          <w:p w14:paraId="0C876F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42BA9B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BE1274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57ACC5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67</w:t>
            </w:r>
          </w:p>
        </w:tc>
      </w:tr>
      <w:tr w:rsidR="00ED4DC3" w:rsidRPr="00ED4DC3" w14:paraId="75CD26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5434A1C1" w14:textId="77777777" w:rsidR="00ED4DC3" w:rsidRPr="00ED4DC3" w:rsidRDefault="00ED4DC3" w:rsidP="00ED4DC3">
            <w:pPr>
              <w:rPr>
                <w:sz w:val="20"/>
                <w:szCs w:val="20"/>
              </w:rPr>
            </w:pPr>
          </w:p>
        </w:tc>
        <w:tc>
          <w:tcPr>
            <w:tcW w:w="1440" w:type="dxa"/>
            <w:tcBorders>
              <w:top w:val="nil"/>
            </w:tcBorders>
          </w:tcPr>
          <w:p w14:paraId="022E55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4688BC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Chrysomelidae</w:t>
            </w:r>
          </w:p>
        </w:tc>
        <w:tc>
          <w:tcPr>
            <w:tcW w:w="1710" w:type="dxa"/>
            <w:tcBorders>
              <w:top w:val="nil"/>
            </w:tcBorders>
          </w:tcPr>
          <w:p w14:paraId="06BE2F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493BB2D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1248E23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111BE28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3722816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380EF0" w14:textId="77777777" w:rsidR="00ED4DC3" w:rsidRPr="00ED4DC3" w:rsidRDefault="00ED4DC3" w:rsidP="00ED4DC3">
            <w:pPr>
              <w:rPr>
                <w:sz w:val="20"/>
                <w:szCs w:val="20"/>
              </w:rPr>
            </w:pPr>
          </w:p>
        </w:tc>
        <w:tc>
          <w:tcPr>
            <w:tcW w:w="1440" w:type="dxa"/>
          </w:tcPr>
          <w:p w14:paraId="33A202E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95619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Coccinellidae</w:t>
            </w:r>
          </w:p>
        </w:tc>
        <w:tc>
          <w:tcPr>
            <w:tcW w:w="1710" w:type="dxa"/>
          </w:tcPr>
          <w:p w14:paraId="270DFB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DC2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98EB1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24333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8BD809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1CA9160" w14:textId="77777777" w:rsidR="00ED4DC3" w:rsidRPr="00ED4DC3" w:rsidRDefault="00ED4DC3" w:rsidP="00ED4DC3">
            <w:pPr>
              <w:rPr>
                <w:sz w:val="20"/>
                <w:szCs w:val="20"/>
              </w:rPr>
            </w:pPr>
          </w:p>
        </w:tc>
        <w:tc>
          <w:tcPr>
            <w:tcW w:w="1440" w:type="dxa"/>
          </w:tcPr>
          <w:p w14:paraId="1337E4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4A6B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Curculionidae</w:t>
            </w:r>
          </w:p>
        </w:tc>
        <w:tc>
          <w:tcPr>
            <w:tcW w:w="1710" w:type="dxa"/>
          </w:tcPr>
          <w:p w14:paraId="5C1C07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A6B76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7A98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DF9F1C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15</w:t>
            </w:r>
          </w:p>
        </w:tc>
      </w:tr>
      <w:tr w:rsidR="00ED4DC3" w:rsidRPr="00ED4DC3" w14:paraId="4D7D67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8FBE3A5" w14:textId="77777777" w:rsidR="00ED4DC3" w:rsidRPr="00ED4DC3" w:rsidRDefault="00ED4DC3" w:rsidP="00ED4DC3">
            <w:pPr>
              <w:rPr>
                <w:sz w:val="20"/>
                <w:szCs w:val="20"/>
              </w:rPr>
            </w:pPr>
          </w:p>
        </w:tc>
        <w:tc>
          <w:tcPr>
            <w:tcW w:w="1440" w:type="dxa"/>
          </w:tcPr>
          <w:p w14:paraId="22591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EACA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7D6F37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2EB026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36B74FE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Cysteodemus</w:t>
            </w:r>
          </w:p>
        </w:tc>
        <w:tc>
          <w:tcPr>
            <w:tcW w:w="1530" w:type="dxa"/>
          </w:tcPr>
          <w:p w14:paraId="3181C3D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A42BD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2FE3162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04AFA4" w14:textId="77777777" w:rsidR="00ED4DC3" w:rsidRPr="00ED4DC3" w:rsidRDefault="00ED4DC3" w:rsidP="00ED4DC3">
            <w:pPr>
              <w:rPr>
                <w:sz w:val="20"/>
                <w:szCs w:val="20"/>
              </w:rPr>
            </w:pPr>
          </w:p>
        </w:tc>
        <w:tc>
          <w:tcPr>
            <w:tcW w:w="1440" w:type="dxa"/>
          </w:tcPr>
          <w:p w14:paraId="51D303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AF4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019150C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3ED38F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Eupompha</w:t>
            </w:r>
          </w:p>
        </w:tc>
        <w:tc>
          <w:tcPr>
            <w:tcW w:w="1530" w:type="dxa"/>
          </w:tcPr>
          <w:p w14:paraId="552A3D6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Eupompha elegans</w:t>
            </w:r>
          </w:p>
        </w:tc>
        <w:tc>
          <w:tcPr>
            <w:tcW w:w="1350" w:type="dxa"/>
          </w:tcPr>
          <w:p w14:paraId="5082402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2EB4DBF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D643D7" w14:textId="77777777" w:rsidR="00ED4DC3" w:rsidRPr="00ED4DC3" w:rsidRDefault="00ED4DC3" w:rsidP="00ED4DC3">
            <w:pPr>
              <w:rPr>
                <w:sz w:val="20"/>
                <w:szCs w:val="20"/>
              </w:rPr>
            </w:pPr>
          </w:p>
        </w:tc>
        <w:tc>
          <w:tcPr>
            <w:tcW w:w="1440" w:type="dxa"/>
          </w:tcPr>
          <w:p w14:paraId="77F56F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DB952B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69A75B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47B691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1D7BD90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w:t>
            </w:r>
          </w:p>
          <w:p w14:paraId="334269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5D9A39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 auriculata</w:t>
            </w:r>
          </w:p>
        </w:tc>
        <w:tc>
          <w:tcPr>
            <w:tcW w:w="1350" w:type="dxa"/>
          </w:tcPr>
          <w:p w14:paraId="5965BA9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05F492F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B66B49E" w14:textId="77777777" w:rsidR="00ED4DC3" w:rsidRPr="00ED4DC3" w:rsidRDefault="00ED4DC3" w:rsidP="00ED4DC3">
            <w:pPr>
              <w:rPr>
                <w:sz w:val="20"/>
                <w:szCs w:val="20"/>
              </w:rPr>
            </w:pPr>
          </w:p>
        </w:tc>
        <w:tc>
          <w:tcPr>
            <w:tcW w:w="1440" w:type="dxa"/>
          </w:tcPr>
          <w:p w14:paraId="5E2C0C3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ADD1C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6F8828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5587BE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Lytta</w:t>
            </w:r>
          </w:p>
          <w:p w14:paraId="53B361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3A23E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2468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3C30F99"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2B5A921" w14:textId="77777777" w:rsidR="00ED4DC3" w:rsidRPr="00ED4DC3" w:rsidRDefault="00ED4DC3" w:rsidP="00ED4DC3">
            <w:pPr>
              <w:rPr>
                <w:sz w:val="20"/>
                <w:szCs w:val="20"/>
              </w:rPr>
            </w:pPr>
          </w:p>
        </w:tc>
        <w:tc>
          <w:tcPr>
            <w:tcW w:w="1440" w:type="dxa"/>
            <w:tcBorders>
              <w:bottom w:val="single" w:sz="4" w:space="0" w:color="auto"/>
            </w:tcBorders>
          </w:tcPr>
          <w:p w14:paraId="5E26035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735B35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Melyridae</w:t>
            </w:r>
          </w:p>
        </w:tc>
        <w:tc>
          <w:tcPr>
            <w:tcW w:w="1710" w:type="dxa"/>
            <w:tcBorders>
              <w:bottom w:val="single" w:sz="4" w:space="0" w:color="auto"/>
            </w:tcBorders>
          </w:tcPr>
          <w:p w14:paraId="0D1453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5FDBA4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084E8E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48BF08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1243</w:t>
            </w:r>
          </w:p>
        </w:tc>
      </w:tr>
      <w:tr w:rsidR="00ED4DC3" w:rsidRPr="00ED4DC3" w14:paraId="629551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D3A4536" w14:textId="77777777" w:rsidR="00ED4DC3" w:rsidRPr="00ED4DC3" w:rsidRDefault="00ED4DC3" w:rsidP="00ED4DC3">
            <w:pPr>
              <w:rPr>
                <w:sz w:val="20"/>
                <w:szCs w:val="20"/>
              </w:rPr>
            </w:pPr>
            <w:r w:rsidRPr="00ED4DC3">
              <w:rPr>
                <w:sz w:val="20"/>
                <w:szCs w:val="20"/>
              </w:rPr>
              <w:t>Diptera</w:t>
            </w:r>
          </w:p>
        </w:tc>
        <w:tc>
          <w:tcPr>
            <w:tcW w:w="1440" w:type="dxa"/>
            <w:tcBorders>
              <w:top w:val="single" w:sz="4" w:space="0" w:color="auto"/>
              <w:bottom w:val="nil"/>
            </w:tcBorders>
          </w:tcPr>
          <w:p w14:paraId="4F7E004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2FDDB7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nil"/>
            </w:tcBorders>
          </w:tcPr>
          <w:p w14:paraId="67E5DC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78589A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7A18FD8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Acalyptrate - Tiny</w:t>
            </w:r>
          </w:p>
        </w:tc>
        <w:tc>
          <w:tcPr>
            <w:tcW w:w="1350" w:type="dxa"/>
            <w:tcBorders>
              <w:top w:val="single" w:sz="4" w:space="0" w:color="auto"/>
              <w:bottom w:val="nil"/>
            </w:tcBorders>
          </w:tcPr>
          <w:p w14:paraId="2BC293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1903FCD8"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155198E3" w14:textId="77777777" w:rsidR="00ED4DC3" w:rsidRPr="00ED4DC3" w:rsidRDefault="00ED4DC3" w:rsidP="00ED4DC3">
            <w:pPr>
              <w:rPr>
                <w:sz w:val="20"/>
                <w:szCs w:val="20"/>
              </w:rPr>
            </w:pPr>
          </w:p>
        </w:tc>
        <w:tc>
          <w:tcPr>
            <w:tcW w:w="1440" w:type="dxa"/>
            <w:tcBorders>
              <w:top w:val="nil"/>
            </w:tcBorders>
          </w:tcPr>
          <w:p w14:paraId="76630A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5089D4F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Anthomyiidae</w:t>
            </w:r>
          </w:p>
        </w:tc>
        <w:tc>
          <w:tcPr>
            <w:tcW w:w="1710" w:type="dxa"/>
            <w:tcBorders>
              <w:top w:val="nil"/>
            </w:tcBorders>
          </w:tcPr>
          <w:p w14:paraId="52BBA3D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0388DA4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342A9C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61C68C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7819CAB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07A643" w14:textId="77777777" w:rsidR="00ED4DC3" w:rsidRPr="00ED4DC3" w:rsidRDefault="00ED4DC3" w:rsidP="00ED4DC3">
            <w:pPr>
              <w:rPr>
                <w:sz w:val="20"/>
                <w:szCs w:val="20"/>
              </w:rPr>
            </w:pPr>
          </w:p>
        </w:tc>
        <w:tc>
          <w:tcPr>
            <w:tcW w:w="1440" w:type="dxa"/>
          </w:tcPr>
          <w:p w14:paraId="458230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E8123B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Asilidae</w:t>
            </w:r>
          </w:p>
        </w:tc>
        <w:tc>
          <w:tcPr>
            <w:tcW w:w="1710" w:type="dxa"/>
          </w:tcPr>
          <w:p w14:paraId="2B4527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71601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239E8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29F66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76</w:t>
            </w:r>
          </w:p>
        </w:tc>
      </w:tr>
      <w:tr w:rsidR="00ED4DC3" w:rsidRPr="00ED4DC3" w14:paraId="407B07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082ED2F" w14:textId="77777777" w:rsidR="00ED4DC3" w:rsidRPr="00ED4DC3" w:rsidRDefault="00ED4DC3" w:rsidP="00ED4DC3">
            <w:pPr>
              <w:rPr>
                <w:sz w:val="20"/>
                <w:szCs w:val="20"/>
              </w:rPr>
            </w:pPr>
          </w:p>
        </w:tc>
        <w:tc>
          <w:tcPr>
            <w:tcW w:w="1440" w:type="dxa"/>
          </w:tcPr>
          <w:p w14:paraId="09D1CCC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0A920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0351535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Ussinae</w:t>
            </w:r>
          </w:p>
        </w:tc>
        <w:tc>
          <w:tcPr>
            <w:tcW w:w="1440" w:type="dxa"/>
          </w:tcPr>
          <w:p w14:paraId="61F67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05DE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3C8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6434C3A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ACB167B" w14:textId="77777777" w:rsidR="00ED4DC3" w:rsidRPr="00ED4DC3" w:rsidRDefault="00ED4DC3" w:rsidP="00ED4DC3">
            <w:pPr>
              <w:rPr>
                <w:sz w:val="20"/>
                <w:szCs w:val="20"/>
              </w:rPr>
            </w:pPr>
          </w:p>
        </w:tc>
        <w:tc>
          <w:tcPr>
            <w:tcW w:w="1440" w:type="dxa"/>
          </w:tcPr>
          <w:p w14:paraId="6C2A377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A9E8E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Bombyliidae</w:t>
            </w:r>
          </w:p>
        </w:tc>
        <w:tc>
          <w:tcPr>
            <w:tcW w:w="1710" w:type="dxa"/>
          </w:tcPr>
          <w:p w14:paraId="1FC7B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Anthracinae</w:t>
            </w:r>
          </w:p>
        </w:tc>
        <w:tc>
          <w:tcPr>
            <w:tcW w:w="1440" w:type="dxa"/>
          </w:tcPr>
          <w:p w14:paraId="4BA333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Aphoebantus</w:t>
            </w:r>
          </w:p>
        </w:tc>
        <w:tc>
          <w:tcPr>
            <w:tcW w:w="1530" w:type="dxa"/>
          </w:tcPr>
          <w:p w14:paraId="4EF51C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5F6F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486476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742CDC2" w14:textId="77777777" w:rsidR="00ED4DC3" w:rsidRPr="00ED4DC3" w:rsidRDefault="00ED4DC3" w:rsidP="00ED4DC3">
            <w:pPr>
              <w:rPr>
                <w:sz w:val="20"/>
                <w:szCs w:val="20"/>
              </w:rPr>
            </w:pPr>
          </w:p>
        </w:tc>
        <w:tc>
          <w:tcPr>
            <w:tcW w:w="1440" w:type="dxa"/>
          </w:tcPr>
          <w:p w14:paraId="38DC81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E6075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55876D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7B4A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FE5CF7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E53EB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23</w:t>
            </w:r>
          </w:p>
        </w:tc>
      </w:tr>
      <w:tr w:rsidR="00ED4DC3" w:rsidRPr="00ED4DC3" w14:paraId="4B07435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6F4E81" w14:textId="77777777" w:rsidR="00ED4DC3" w:rsidRPr="00ED4DC3" w:rsidRDefault="00ED4DC3" w:rsidP="00ED4DC3">
            <w:pPr>
              <w:rPr>
                <w:sz w:val="20"/>
                <w:szCs w:val="20"/>
              </w:rPr>
            </w:pPr>
          </w:p>
        </w:tc>
        <w:tc>
          <w:tcPr>
            <w:tcW w:w="1440" w:type="dxa"/>
          </w:tcPr>
          <w:p w14:paraId="3F239B4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407F8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Calliphoridae</w:t>
            </w:r>
          </w:p>
        </w:tc>
        <w:tc>
          <w:tcPr>
            <w:tcW w:w="1710" w:type="dxa"/>
          </w:tcPr>
          <w:p w14:paraId="50C723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2A1C0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2554B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D46AA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7431B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0AE6665" w14:textId="77777777" w:rsidR="00ED4DC3" w:rsidRPr="00ED4DC3" w:rsidRDefault="00ED4DC3" w:rsidP="00ED4DC3">
            <w:pPr>
              <w:rPr>
                <w:sz w:val="20"/>
                <w:szCs w:val="20"/>
              </w:rPr>
            </w:pPr>
          </w:p>
        </w:tc>
        <w:tc>
          <w:tcPr>
            <w:tcW w:w="1440" w:type="dxa"/>
          </w:tcPr>
          <w:p w14:paraId="6D9B271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43703C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Canacidae</w:t>
            </w:r>
          </w:p>
        </w:tc>
        <w:tc>
          <w:tcPr>
            <w:tcW w:w="1710" w:type="dxa"/>
          </w:tcPr>
          <w:p w14:paraId="7D99D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11CED7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DCE712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3D7C23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6661213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48FC8BE" w14:textId="77777777" w:rsidR="00ED4DC3" w:rsidRPr="00ED4DC3" w:rsidRDefault="00ED4DC3" w:rsidP="00ED4DC3">
            <w:pPr>
              <w:rPr>
                <w:sz w:val="20"/>
                <w:szCs w:val="20"/>
              </w:rPr>
            </w:pPr>
          </w:p>
        </w:tc>
        <w:tc>
          <w:tcPr>
            <w:tcW w:w="1440" w:type="dxa"/>
          </w:tcPr>
          <w:p w14:paraId="5B14FF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953A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Cecidomyiidae</w:t>
            </w:r>
          </w:p>
        </w:tc>
        <w:tc>
          <w:tcPr>
            <w:tcW w:w="1710" w:type="dxa"/>
          </w:tcPr>
          <w:p w14:paraId="2AE67E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79C96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D36824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F302D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55</w:t>
            </w:r>
          </w:p>
        </w:tc>
      </w:tr>
      <w:tr w:rsidR="00ED4DC3" w:rsidRPr="00ED4DC3" w14:paraId="35E5B5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7453BAA" w14:textId="77777777" w:rsidR="00ED4DC3" w:rsidRPr="00ED4DC3" w:rsidRDefault="00ED4DC3" w:rsidP="00ED4DC3">
            <w:pPr>
              <w:rPr>
                <w:sz w:val="20"/>
                <w:szCs w:val="20"/>
              </w:rPr>
            </w:pPr>
          </w:p>
        </w:tc>
        <w:tc>
          <w:tcPr>
            <w:tcW w:w="1440" w:type="dxa"/>
          </w:tcPr>
          <w:p w14:paraId="760EB11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CAB978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Chamaemyiidae</w:t>
            </w:r>
          </w:p>
        </w:tc>
        <w:tc>
          <w:tcPr>
            <w:tcW w:w="1710" w:type="dxa"/>
          </w:tcPr>
          <w:p w14:paraId="4DE081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8D841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47E0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F7350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016668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85F4B06" w14:textId="77777777" w:rsidR="00ED4DC3" w:rsidRPr="00ED4DC3" w:rsidRDefault="00ED4DC3" w:rsidP="00ED4DC3">
            <w:pPr>
              <w:rPr>
                <w:sz w:val="20"/>
                <w:szCs w:val="20"/>
              </w:rPr>
            </w:pPr>
          </w:p>
        </w:tc>
        <w:tc>
          <w:tcPr>
            <w:tcW w:w="1440" w:type="dxa"/>
          </w:tcPr>
          <w:p w14:paraId="0ACE11D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E8EB40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Chloropidae</w:t>
            </w:r>
          </w:p>
        </w:tc>
        <w:tc>
          <w:tcPr>
            <w:tcW w:w="1710" w:type="dxa"/>
          </w:tcPr>
          <w:p w14:paraId="639D4B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460C1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EEFAE6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C0252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21</w:t>
            </w:r>
          </w:p>
        </w:tc>
      </w:tr>
      <w:tr w:rsidR="00ED4DC3" w:rsidRPr="00ED4DC3" w14:paraId="3F5CD1B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72F84" w14:textId="77777777" w:rsidR="00ED4DC3" w:rsidRPr="00ED4DC3" w:rsidRDefault="00ED4DC3" w:rsidP="00ED4DC3">
            <w:pPr>
              <w:rPr>
                <w:sz w:val="20"/>
                <w:szCs w:val="20"/>
              </w:rPr>
            </w:pPr>
          </w:p>
        </w:tc>
        <w:tc>
          <w:tcPr>
            <w:tcW w:w="1440" w:type="dxa"/>
          </w:tcPr>
          <w:p w14:paraId="2F96ADD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2974D7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Chyromyidae</w:t>
            </w:r>
          </w:p>
        </w:tc>
        <w:tc>
          <w:tcPr>
            <w:tcW w:w="1710" w:type="dxa"/>
          </w:tcPr>
          <w:p w14:paraId="4182E7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F538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B8D58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87A1A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AC6097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E5D535" w14:textId="77777777" w:rsidR="00ED4DC3" w:rsidRPr="00ED4DC3" w:rsidRDefault="00ED4DC3" w:rsidP="00ED4DC3">
            <w:pPr>
              <w:rPr>
                <w:sz w:val="20"/>
                <w:szCs w:val="20"/>
              </w:rPr>
            </w:pPr>
          </w:p>
        </w:tc>
        <w:tc>
          <w:tcPr>
            <w:tcW w:w="1440" w:type="dxa"/>
          </w:tcPr>
          <w:p w14:paraId="1A3144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F2CDB9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Drosophilidae</w:t>
            </w:r>
          </w:p>
        </w:tc>
        <w:tc>
          <w:tcPr>
            <w:tcW w:w="1710" w:type="dxa"/>
          </w:tcPr>
          <w:p w14:paraId="26F0CD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098B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C2D6D6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5CBE96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439248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659CB3" w14:textId="77777777" w:rsidR="00ED4DC3" w:rsidRPr="00ED4DC3" w:rsidRDefault="00ED4DC3" w:rsidP="00ED4DC3">
            <w:pPr>
              <w:rPr>
                <w:sz w:val="20"/>
                <w:szCs w:val="20"/>
              </w:rPr>
            </w:pPr>
          </w:p>
        </w:tc>
        <w:tc>
          <w:tcPr>
            <w:tcW w:w="1440" w:type="dxa"/>
          </w:tcPr>
          <w:p w14:paraId="27397F0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3CA2C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Ephydridae</w:t>
            </w:r>
          </w:p>
        </w:tc>
        <w:tc>
          <w:tcPr>
            <w:tcW w:w="1710" w:type="dxa"/>
          </w:tcPr>
          <w:p w14:paraId="5E19C38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D6EDF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17364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2ED49E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w:t>
            </w:r>
          </w:p>
        </w:tc>
      </w:tr>
      <w:tr w:rsidR="00ED4DC3" w:rsidRPr="00ED4DC3" w14:paraId="5390C37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3BCB7A" w14:textId="77777777" w:rsidR="00ED4DC3" w:rsidRPr="00ED4DC3" w:rsidRDefault="00ED4DC3" w:rsidP="00ED4DC3">
            <w:pPr>
              <w:rPr>
                <w:sz w:val="20"/>
                <w:szCs w:val="20"/>
              </w:rPr>
            </w:pPr>
          </w:p>
        </w:tc>
        <w:tc>
          <w:tcPr>
            <w:tcW w:w="1440" w:type="dxa"/>
          </w:tcPr>
          <w:p w14:paraId="33F9F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7648F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Heleomyzidae</w:t>
            </w:r>
          </w:p>
        </w:tc>
        <w:tc>
          <w:tcPr>
            <w:tcW w:w="1710" w:type="dxa"/>
          </w:tcPr>
          <w:p w14:paraId="07DF4C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C7FCC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DC47F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66389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73</w:t>
            </w:r>
          </w:p>
        </w:tc>
      </w:tr>
      <w:tr w:rsidR="00ED4DC3" w:rsidRPr="00ED4DC3" w14:paraId="1991CC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A80F43" w14:textId="77777777" w:rsidR="00ED4DC3" w:rsidRPr="00ED4DC3" w:rsidRDefault="00ED4DC3" w:rsidP="00ED4DC3">
            <w:pPr>
              <w:rPr>
                <w:sz w:val="20"/>
                <w:szCs w:val="20"/>
              </w:rPr>
            </w:pPr>
          </w:p>
        </w:tc>
        <w:tc>
          <w:tcPr>
            <w:tcW w:w="1440" w:type="dxa"/>
          </w:tcPr>
          <w:p w14:paraId="115E656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D6578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Milichiidae</w:t>
            </w:r>
          </w:p>
        </w:tc>
        <w:tc>
          <w:tcPr>
            <w:tcW w:w="1710" w:type="dxa"/>
          </w:tcPr>
          <w:p w14:paraId="68DB6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4F4CF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ED9259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B82F22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6A3C2FF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4E7DAC" w14:textId="77777777" w:rsidR="00ED4DC3" w:rsidRPr="00ED4DC3" w:rsidRDefault="00ED4DC3" w:rsidP="00ED4DC3">
            <w:pPr>
              <w:rPr>
                <w:sz w:val="20"/>
                <w:szCs w:val="20"/>
              </w:rPr>
            </w:pPr>
          </w:p>
        </w:tc>
        <w:tc>
          <w:tcPr>
            <w:tcW w:w="1440" w:type="dxa"/>
          </w:tcPr>
          <w:p w14:paraId="2337EC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7D98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Muscidae</w:t>
            </w:r>
          </w:p>
        </w:tc>
        <w:tc>
          <w:tcPr>
            <w:tcW w:w="1710" w:type="dxa"/>
          </w:tcPr>
          <w:p w14:paraId="744AB9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1CB44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E121A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78451A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785ADB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0892C3" w14:textId="77777777" w:rsidR="00ED4DC3" w:rsidRPr="00ED4DC3" w:rsidRDefault="00ED4DC3" w:rsidP="00ED4DC3">
            <w:pPr>
              <w:rPr>
                <w:sz w:val="20"/>
                <w:szCs w:val="20"/>
              </w:rPr>
            </w:pPr>
          </w:p>
        </w:tc>
        <w:tc>
          <w:tcPr>
            <w:tcW w:w="1440" w:type="dxa"/>
          </w:tcPr>
          <w:p w14:paraId="3DF304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055A6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Mythicomyiidae</w:t>
            </w:r>
          </w:p>
        </w:tc>
        <w:tc>
          <w:tcPr>
            <w:tcW w:w="1710" w:type="dxa"/>
          </w:tcPr>
          <w:p w14:paraId="7B69C0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E29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16AAD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8A44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258</w:t>
            </w:r>
          </w:p>
        </w:tc>
      </w:tr>
      <w:tr w:rsidR="00ED4DC3" w:rsidRPr="00ED4DC3" w14:paraId="0D0E427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657550" w14:textId="77777777" w:rsidR="00ED4DC3" w:rsidRPr="00ED4DC3" w:rsidRDefault="00ED4DC3" w:rsidP="00ED4DC3">
            <w:pPr>
              <w:rPr>
                <w:sz w:val="20"/>
                <w:szCs w:val="20"/>
              </w:rPr>
            </w:pPr>
          </w:p>
        </w:tc>
        <w:tc>
          <w:tcPr>
            <w:tcW w:w="1440" w:type="dxa"/>
          </w:tcPr>
          <w:p w14:paraId="655223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B38245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Phoridae</w:t>
            </w:r>
          </w:p>
        </w:tc>
        <w:tc>
          <w:tcPr>
            <w:tcW w:w="1710" w:type="dxa"/>
          </w:tcPr>
          <w:p w14:paraId="53D70C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BF8FE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A4429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3ED98D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1FFF1B3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7194D9C" w14:textId="77777777" w:rsidR="00ED4DC3" w:rsidRPr="00ED4DC3" w:rsidRDefault="00ED4DC3" w:rsidP="00ED4DC3">
            <w:pPr>
              <w:rPr>
                <w:sz w:val="20"/>
                <w:szCs w:val="20"/>
              </w:rPr>
            </w:pPr>
          </w:p>
        </w:tc>
        <w:tc>
          <w:tcPr>
            <w:tcW w:w="1440" w:type="dxa"/>
          </w:tcPr>
          <w:p w14:paraId="20C34D3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F75EE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Pipunculidae</w:t>
            </w:r>
          </w:p>
        </w:tc>
        <w:tc>
          <w:tcPr>
            <w:tcW w:w="1710" w:type="dxa"/>
          </w:tcPr>
          <w:p w14:paraId="6A3A55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B00DE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B6A01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CC300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18CAC7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C4B3D3" w14:textId="77777777" w:rsidR="00ED4DC3" w:rsidRPr="00ED4DC3" w:rsidRDefault="00ED4DC3" w:rsidP="00ED4DC3">
            <w:pPr>
              <w:rPr>
                <w:sz w:val="20"/>
                <w:szCs w:val="20"/>
              </w:rPr>
            </w:pPr>
          </w:p>
        </w:tc>
        <w:tc>
          <w:tcPr>
            <w:tcW w:w="1440" w:type="dxa"/>
          </w:tcPr>
          <w:p w14:paraId="4D3376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A478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Richardiidae</w:t>
            </w:r>
          </w:p>
        </w:tc>
        <w:tc>
          <w:tcPr>
            <w:tcW w:w="1710" w:type="dxa"/>
          </w:tcPr>
          <w:p w14:paraId="3503F87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45FFF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Omomyia</w:t>
            </w:r>
          </w:p>
        </w:tc>
        <w:tc>
          <w:tcPr>
            <w:tcW w:w="1530" w:type="dxa"/>
          </w:tcPr>
          <w:p w14:paraId="21E1ED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5ED9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1C4E209"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6E949" w14:textId="77777777" w:rsidR="00ED4DC3" w:rsidRPr="00ED4DC3" w:rsidRDefault="00ED4DC3" w:rsidP="00ED4DC3">
            <w:pPr>
              <w:rPr>
                <w:sz w:val="20"/>
                <w:szCs w:val="20"/>
              </w:rPr>
            </w:pPr>
          </w:p>
        </w:tc>
        <w:tc>
          <w:tcPr>
            <w:tcW w:w="1440" w:type="dxa"/>
          </w:tcPr>
          <w:p w14:paraId="25106E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25C104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Sarcophagidae</w:t>
            </w:r>
          </w:p>
        </w:tc>
        <w:tc>
          <w:tcPr>
            <w:tcW w:w="1710" w:type="dxa"/>
          </w:tcPr>
          <w:p w14:paraId="20E9DFF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41F4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5F068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08AA41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22</w:t>
            </w:r>
          </w:p>
        </w:tc>
      </w:tr>
      <w:tr w:rsidR="00ED4DC3" w:rsidRPr="00ED4DC3" w14:paraId="0ED4431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206682" w14:textId="77777777" w:rsidR="00ED4DC3" w:rsidRPr="00ED4DC3" w:rsidRDefault="00ED4DC3" w:rsidP="00ED4DC3">
            <w:pPr>
              <w:rPr>
                <w:sz w:val="20"/>
                <w:szCs w:val="20"/>
              </w:rPr>
            </w:pPr>
          </w:p>
        </w:tc>
        <w:tc>
          <w:tcPr>
            <w:tcW w:w="1440" w:type="dxa"/>
          </w:tcPr>
          <w:p w14:paraId="4B097C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5F8C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Sciaridae</w:t>
            </w:r>
          </w:p>
        </w:tc>
        <w:tc>
          <w:tcPr>
            <w:tcW w:w="1710" w:type="dxa"/>
          </w:tcPr>
          <w:p w14:paraId="74441B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3D2A7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37738B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FC8A0F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3E74F87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1F23B3" w14:textId="77777777" w:rsidR="00ED4DC3" w:rsidRPr="00ED4DC3" w:rsidRDefault="00ED4DC3" w:rsidP="00ED4DC3">
            <w:pPr>
              <w:rPr>
                <w:sz w:val="20"/>
                <w:szCs w:val="20"/>
              </w:rPr>
            </w:pPr>
          </w:p>
        </w:tc>
        <w:tc>
          <w:tcPr>
            <w:tcW w:w="1440" w:type="dxa"/>
          </w:tcPr>
          <w:p w14:paraId="45A949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A63FBA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38B8D5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Syrphinae</w:t>
            </w:r>
          </w:p>
        </w:tc>
        <w:tc>
          <w:tcPr>
            <w:tcW w:w="1440" w:type="dxa"/>
          </w:tcPr>
          <w:p w14:paraId="25EB5D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w:t>
            </w:r>
          </w:p>
        </w:tc>
        <w:tc>
          <w:tcPr>
            <w:tcW w:w="1530" w:type="dxa"/>
          </w:tcPr>
          <w:p w14:paraId="516F65D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 volucris</w:t>
            </w:r>
          </w:p>
        </w:tc>
        <w:tc>
          <w:tcPr>
            <w:tcW w:w="1350" w:type="dxa"/>
          </w:tcPr>
          <w:p w14:paraId="39A307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21E797F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86D3C2F" w14:textId="77777777" w:rsidR="00ED4DC3" w:rsidRPr="00ED4DC3" w:rsidRDefault="00ED4DC3" w:rsidP="00ED4DC3">
            <w:pPr>
              <w:rPr>
                <w:sz w:val="20"/>
                <w:szCs w:val="20"/>
              </w:rPr>
            </w:pPr>
          </w:p>
        </w:tc>
        <w:tc>
          <w:tcPr>
            <w:tcW w:w="1440" w:type="dxa"/>
          </w:tcPr>
          <w:p w14:paraId="01AAA51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8BA71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2A96DB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Syrphinae</w:t>
            </w:r>
          </w:p>
        </w:tc>
        <w:tc>
          <w:tcPr>
            <w:tcW w:w="1440" w:type="dxa"/>
          </w:tcPr>
          <w:p w14:paraId="787E17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w:t>
            </w:r>
          </w:p>
        </w:tc>
        <w:tc>
          <w:tcPr>
            <w:tcW w:w="1530" w:type="dxa"/>
          </w:tcPr>
          <w:p w14:paraId="184A13C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 marginatus</w:t>
            </w:r>
          </w:p>
        </w:tc>
        <w:tc>
          <w:tcPr>
            <w:tcW w:w="1350" w:type="dxa"/>
          </w:tcPr>
          <w:p w14:paraId="6CE4D5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6ECE1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CBD811F" w14:textId="77777777" w:rsidR="00ED4DC3" w:rsidRPr="00ED4DC3" w:rsidRDefault="00ED4DC3" w:rsidP="00ED4DC3">
            <w:pPr>
              <w:rPr>
                <w:sz w:val="20"/>
                <w:szCs w:val="20"/>
              </w:rPr>
            </w:pPr>
          </w:p>
        </w:tc>
        <w:tc>
          <w:tcPr>
            <w:tcW w:w="1440" w:type="dxa"/>
          </w:tcPr>
          <w:p w14:paraId="1D0F6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722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Tachinidae</w:t>
            </w:r>
          </w:p>
        </w:tc>
        <w:tc>
          <w:tcPr>
            <w:tcW w:w="1710" w:type="dxa"/>
          </w:tcPr>
          <w:p w14:paraId="7DD21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ECC2E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A2DA5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4321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17</w:t>
            </w:r>
          </w:p>
        </w:tc>
      </w:tr>
      <w:tr w:rsidR="00ED4DC3" w:rsidRPr="00ED4DC3" w14:paraId="6FD9C68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2E65FD1" w14:textId="77777777" w:rsidR="00ED4DC3" w:rsidRPr="00ED4DC3" w:rsidRDefault="00ED4DC3" w:rsidP="00ED4DC3">
            <w:pPr>
              <w:rPr>
                <w:sz w:val="20"/>
                <w:szCs w:val="20"/>
              </w:rPr>
            </w:pPr>
          </w:p>
        </w:tc>
        <w:tc>
          <w:tcPr>
            <w:tcW w:w="1440" w:type="dxa"/>
          </w:tcPr>
          <w:p w14:paraId="7AF6A5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33CB6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Tephritidae</w:t>
            </w:r>
          </w:p>
        </w:tc>
        <w:tc>
          <w:tcPr>
            <w:tcW w:w="1710" w:type="dxa"/>
          </w:tcPr>
          <w:p w14:paraId="2B3802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EB58C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5E335B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88FCD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68A8D7B4"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0A296DE" w14:textId="77777777" w:rsidR="00ED4DC3" w:rsidRPr="00ED4DC3" w:rsidRDefault="00ED4DC3" w:rsidP="00ED4DC3">
            <w:pPr>
              <w:rPr>
                <w:sz w:val="20"/>
                <w:szCs w:val="20"/>
              </w:rPr>
            </w:pPr>
          </w:p>
        </w:tc>
        <w:tc>
          <w:tcPr>
            <w:tcW w:w="1440" w:type="dxa"/>
            <w:tcBorders>
              <w:bottom w:val="single" w:sz="4" w:space="0" w:color="auto"/>
            </w:tcBorders>
          </w:tcPr>
          <w:p w14:paraId="48828A8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530858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Therevidae</w:t>
            </w:r>
          </w:p>
        </w:tc>
        <w:tc>
          <w:tcPr>
            <w:tcW w:w="1710" w:type="dxa"/>
            <w:tcBorders>
              <w:bottom w:val="single" w:sz="4" w:space="0" w:color="auto"/>
            </w:tcBorders>
          </w:tcPr>
          <w:p w14:paraId="02296E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0A77C1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2F42733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2349FE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FBF64E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3068044C" w14:textId="77777777" w:rsidR="00ED4DC3" w:rsidRPr="00ED4DC3" w:rsidRDefault="00ED4DC3" w:rsidP="00ED4DC3">
            <w:pPr>
              <w:rPr>
                <w:sz w:val="20"/>
                <w:szCs w:val="20"/>
              </w:rPr>
            </w:pPr>
            <w:r w:rsidRPr="00ED4DC3">
              <w:rPr>
                <w:sz w:val="20"/>
                <w:szCs w:val="20"/>
              </w:rPr>
              <w:t>Hemiptera</w:t>
            </w:r>
          </w:p>
        </w:tc>
        <w:tc>
          <w:tcPr>
            <w:tcW w:w="1440" w:type="dxa"/>
            <w:tcBorders>
              <w:top w:val="single" w:sz="4" w:space="0" w:color="auto"/>
              <w:bottom w:val="nil"/>
            </w:tcBorders>
          </w:tcPr>
          <w:p w14:paraId="2179A8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5354891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Anthocoridae</w:t>
            </w:r>
          </w:p>
        </w:tc>
        <w:tc>
          <w:tcPr>
            <w:tcW w:w="1710" w:type="dxa"/>
            <w:tcBorders>
              <w:top w:val="single" w:sz="4" w:space="0" w:color="auto"/>
              <w:bottom w:val="nil"/>
            </w:tcBorders>
          </w:tcPr>
          <w:p w14:paraId="6D1B09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414923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2DF46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nil"/>
            </w:tcBorders>
          </w:tcPr>
          <w:p w14:paraId="135F07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4E511BBD"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2C8F34BC" w14:textId="77777777" w:rsidR="00ED4DC3" w:rsidRPr="00ED4DC3" w:rsidRDefault="00ED4DC3" w:rsidP="00ED4DC3">
            <w:pPr>
              <w:rPr>
                <w:sz w:val="20"/>
                <w:szCs w:val="20"/>
              </w:rPr>
            </w:pPr>
          </w:p>
        </w:tc>
        <w:tc>
          <w:tcPr>
            <w:tcW w:w="1440" w:type="dxa"/>
            <w:tcBorders>
              <w:top w:val="nil"/>
            </w:tcBorders>
          </w:tcPr>
          <w:p w14:paraId="0CE6CD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0D784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Aphididae</w:t>
            </w:r>
          </w:p>
        </w:tc>
        <w:tc>
          <w:tcPr>
            <w:tcW w:w="1710" w:type="dxa"/>
            <w:tcBorders>
              <w:top w:val="nil"/>
            </w:tcBorders>
          </w:tcPr>
          <w:p w14:paraId="59AFB2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445E5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72B137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13AC26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593DBBB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A1F3EF" w14:textId="77777777" w:rsidR="00ED4DC3" w:rsidRPr="00ED4DC3" w:rsidRDefault="00ED4DC3" w:rsidP="00ED4DC3">
            <w:pPr>
              <w:rPr>
                <w:sz w:val="20"/>
                <w:szCs w:val="20"/>
              </w:rPr>
            </w:pPr>
          </w:p>
        </w:tc>
        <w:tc>
          <w:tcPr>
            <w:tcW w:w="1440" w:type="dxa"/>
          </w:tcPr>
          <w:p w14:paraId="1817DC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668BD6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Berytidae</w:t>
            </w:r>
          </w:p>
          <w:p w14:paraId="5B3780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B4E29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Gampsocorinae</w:t>
            </w:r>
          </w:p>
        </w:tc>
        <w:tc>
          <w:tcPr>
            <w:tcW w:w="1440" w:type="dxa"/>
          </w:tcPr>
          <w:p w14:paraId="00AB64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4CC8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Pronotacantha annulata</w:t>
            </w:r>
          </w:p>
        </w:tc>
        <w:tc>
          <w:tcPr>
            <w:tcW w:w="1350" w:type="dxa"/>
          </w:tcPr>
          <w:p w14:paraId="7EA9F5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2C9275F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0569294" w14:textId="77777777" w:rsidR="00ED4DC3" w:rsidRPr="00ED4DC3" w:rsidRDefault="00ED4DC3" w:rsidP="00ED4DC3">
            <w:pPr>
              <w:rPr>
                <w:sz w:val="20"/>
                <w:szCs w:val="20"/>
              </w:rPr>
            </w:pPr>
          </w:p>
        </w:tc>
        <w:tc>
          <w:tcPr>
            <w:tcW w:w="1440" w:type="dxa"/>
          </w:tcPr>
          <w:p w14:paraId="0441F5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16E89B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Berytidae</w:t>
            </w:r>
          </w:p>
        </w:tc>
        <w:tc>
          <w:tcPr>
            <w:tcW w:w="1710" w:type="dxa"/>
          </w:tcPr>
          <w:p w14:paraId="38A6DD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4978F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5CE12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7358D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2BE80E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C47FC4" w14:textId="77777777" w:rsidR="00ED4DC3" w:rsidRPr="00ED4DC3" w:rsidRDefault="00ED4DC3" w:rsidP="00ED4DC3">
            <w:pPr>
              <w:rPr>
                <w:sz w:val="20"/>
                <w:szCs w:val="20"/>
              </w:rPr>
            </w:pPr>
          </w:p>
        </w:tc>
        <w:tc>
          <w:tcPr>
            <w:tcW w:w="1440" w:type="dxa"/>
          </w:tcPr>
          <w:p w14:paraId="52663F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79BD5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Cercopidae</w:t>
            </w:r>
          </w:p>
        </w:tc>
        <w:tc>
          <w:tcPr>
            <w:tcW w:w="1710" w:type="dxa"/>
          </w:tcPr>
          <w:p w14:paraId="7049EE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5F46F2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CC81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39F28A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7239009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71B718" w14:textId="77777777" w:rsidR="00ED4DC3" w:rsidRPr="00ED4DC3" w:rsidRDefault="00ED4DC3" w:rsidP="00ED4DC3">
            <w:pPr>
              <w:rPr>
                <w:sz w:val="20"/>
                <w:szCs w:val="20"/>
              </w:rPr>
            </w:pPr>
          </w:p>
        </w:tc>
        <w:tc>
          <w:tcPr>
            <w:tcW w:w="1440" w:type="dxa"/>
          </w:tcPr>
          <w:p w14:paraId="2589B75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4A36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Cicadellidae</w:t>
            </w:r>
          </w:p>
        </w:tc>
        <w:tc>
          <w:tcPr>
            <w:tcW w:w="1710" w:type="dxa"/>
          </w:tcPr>
          <w:p w14:paraId="4D1037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23A00B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63B30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7BF555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351</w:t>
            </w:r>
          </w:p>
        </w:tc>
      </w:tr>
      <w:tr w:rsidR="00ED4DC3" w:rsidRPr="00ED4DC3" w14:paraId="662485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D7D12C" w14:textId="77777777" w:rsidR="00ED4DC3" w:rsidRPr="00ED4DC3" w:rsidRDefault="00ED4DC3" w:rsidP="00ED4DC3">
            <w:pPr>
              <w:rPr>
                <w:sz w:val="20"/>
                <w:szCs w:val="20"/>
              </w:rPr>
            </w:pPr>
          </w:p>
        </w:tc>
        <w:tc>
          <w:tcPr>
            <w:tcW w:w="1440" w:type="dxa"/>
          </w:tcPr>
          <w:p w14:paraId="6580450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4E5C2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Delphacidae</w:t>
            </w:r>
          </w:p>
        </w:tc>
        <w:tc>
          <w:tcPr>
            <w:tcW w:w="1710" w:type="dxa"/>
          </w:tcPr>
          <w:p w14:paraId="7D6F7D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92127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80737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7D6CA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7D0044B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2AB42B" w14:textId="77777777" w:rsidR="00ED4DC3" w:rsidRPr="00ED4DC3" w:rsidRDefault="00ED4DC3" w:rsidP="00ED4DC3">
            <w:pPr>
              <w:rPr>
                <w:sz w:val="20"/>
                <w:szCs w:val="20"/>
              </w:rPr>
            </w:pPr>
          </w:p>
        </w:tc>
        <w:tc>
          <w:tcPr>
            <w:tcW w:w="1440" w:type="dxa"/>
          </w:tcPr>
          <w:p w14:paraId="5B4EA4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1026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Geocoridae</w:t>
            </w:r>
          </w:p>
        </w:tc>
        <w:tc>
          <w:tcPr>
            <w:tcW w:w="1710" w:type="dxa"/>
          </w:tcPr>
          <w:p w14:paraId="4D94D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31FBBC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373C2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B03D4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14</w:t>
            </w:r>
          </w:p>
        </w:tc>
      </w:tr>
      <w:tr w:rsidR="00ED4DC3" w:rsidRPr="00ED4DC3" w14:paraId="39AEE9A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598E88" w14:textId="77777777" w:rsidR="00ED4DC3" w:rsidRPr="00ED4DC3" w:rsidRDefault="00ED4DC3" w:rsidP="00ED4DC3">
            <w:pPr>
              <w:rPr>
                <w:sz w:val="20"/>
                <w:szCs w:val="20"/>
              </w:rPr>
            </w:pPr>
          </w:p>
        </w:tc>
        <w:tc>
          <w:tcPr>
            <w:tcW w:w="1440" w:type="dxa"/>
          </w:tcPr>
          <w:p w14:paraId="1CBDAD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BEA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Membracidae</w:t>
            </w:r>
          </w:p>
        </w:tc>
        <w:tc>
          <w:tcPr>
            <w:tcW w:w="1710" w:type="dxa"/>
          </w:tcPr>
          <w:p w14:paraId="34FA4A2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0FC09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00DB7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3B0E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D75C42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646673D" w14:textId="77777777" w:rsidR="00ED4DC3" w:rsidRPr="00ED4DC3" w:rsidRDefault="00ED4DC3" w:rsidP="00ED4DC3">
            <w:pPr>
              <w:rPr>
                <w:sz w:val="20"/>
                <w:szCs w:val="20"/>
              </w:rPr>
            </w:pPr>
          </w:p>
        </w:tc>
        <w:tc>
          <w:tcPr>
            <w:tcW w:w="1440" w:type="dxa"/>
          </w:tcPr>
          <w:p w14:paraId="55F352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2A33E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Miridae</w:t>
            </w:r>
          </w:p>
        </w:tc>
        <w:tc>
          <w:tcPr>
            <w:tcW w:w="1710" w:type="dxa"/>
          </w:tcPr>
          <w:p w14:paraId="7B92D5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B0ABA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AB70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CFD536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96</w:t>
            </w:r>
          </w:p>
        </w:tc>
      </w:tr>
      <w:tr w:rsidR="00ED4DC3" w:rsidRPr="00ED4DC3" w14:paraId="37004B7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9F3D4CE" w14:textId="77777777" w:rsidR="00ED4DC3" w:rsidRPr="00ED4DC3" w:rsidRDefault="00ED4DC3" w:rsidP="00ED4DC3">
            <w:pPr>
              <w:rPr>
                <w:sz w:val="20"/>
                <w:szCs w:val="20"/>
              </w:rPr>
            </w:pPr>
          </w:p>
        </w:tc>
        <w:tc>
          <w:tcPr>
            <w:tcW w:w="1440" w:type="dxa"/>
          </w:tcPr>
          <w:p w14:paraId="3A37B0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570DF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Nymph</w:t>
            </w:r>
          </w:p>
        </w:tc>
        <w:tc>
          <w:tcPr>
            <w:tcW w:w="1710" w:type="dxa"/>
          </w:tcPr>
          <w:p w14:paraId="564DBF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C611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C934B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9CB4A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176</w:t>
            </w:r>
          </w:p>
        </w:tc>
      </w:tr>
      <w:tr w:rsidR="00ED4DC3" w:rsidRPr="00ED4DC3" w14:paraId="522BEFB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15B3320" w14:textId="77777777" w:rsidR="00ED4DC3" w:rsidRPr="00ED4DC3" w:rsidRDefault="00ED4DC3" w:rsidP="00ED4DC3">
            <w:pPr>
              <w:rPr>
                <w:sz w:val="20"/>
                <w:szCs w:val="20"/>
              </w:rPr>
            </w:pPr>
          </w:p>
        </w:tc>
        <w:tc>
          <w:tcPr>
            <w:tcW w:w="1440" w:type="dxa"/>
          </w:tcPr>
          <w:p w14:paraId="42C51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EF1BDC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Pentamoidae</w:t>
            </w:r>
          </w:p>
        </w:tc>
        <w:tc>
          <w:tcPr>
            <w:tcW w:w="1710" w:type="dxa"/>
          </w:tcPr>
          <w:p w14:paraId="3B0B48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AD7E7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7E280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75926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3BADAE3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A990C29" w14:textId="77777777" w:rsidR="00ED4DC3" w:rsidRPr="00ED4DC3" w:rsidRDefault="00ED4DC3" w:rsidP="00ED4DC3">
            <w:pPr>
              <w:rPr>
                <w:sz w:val="20"/>
                <w:szCs w:val="20"/>
              </w:rPr>
            </w:pPr>
          </w:p>
        </w:tc>
        <w:tc>
          <w:tcPr>
            <w:tcW w:w="1440" w:type="dxa"/>
          </w:tcPr>
          <w:p w14:paraId="5C746D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9928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Reduviidae</w:t>
            </w:r>
          </w:p>
        </w:tc>
        <w:tc>
          <w:tcPr>
            <w:tcW w:w="1710" w:type="dxa"/>
          </w:tcPr>
          <w:p w14:paraId="06AA0B3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Harpactorinae</w:t>
            </w:r>
          </w:p>
        </w:tc>
        <w:tc>
          <w:tcPr>
            <w:tcW w:w="1440" w:type="dxa"/>
          </w:tcPr>
          <w:p w14:paraId="447DFD9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076B9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5BC8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3093EEE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0196A7" w14:textId="77777777" w:rsidR="00ED4DC3" w:rsidRPr="00ED4DC3" w:rsidRDefault="00ED4DC3" w:rsidP="00ED4DC3">
            <w:pPr>
              <w:rPr>
                <w:sz w:val="20"/>
                <w:szCs w:val="20"/>
              </w:rPr>
            </w:pPr>
          </w:p>
        </w:tc>
        <w:tc>
          <w:tcPr>
            <w:tcW w:w="1440" w:type="dxa"/>
          </w:tcPr>
          <w:p w14:paraId="04FD45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6BE7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Rhopadilae</w:t>
            </w:r>
          </w:p>
        </w:tc>
        <w:tc>
          <w:tcPr>
            <w:tcW w:w="1710" w:type="dxa"/>
          </w:tcPr>
          <w:p w14:paraId="31D655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6A60F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BB941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1D7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927586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64068FC" w14:textId="77777777" w:rsidR="00ED4DC3" w:rsidRPr="00ED4DC3" w:rsidRDefault="00ED4DC3" w:rsidP="00ED4DC3">
            <w:pPr>
              <w:rPr>
                <w:sz w:val="20"/>
                <w:szCs w:val="20"/>
              </w:rPr>
            </w:pPr>
          </w:p>
        </w:tc>
        <w:tc>
          <w:tcPr>
            <w:tcW w:w="1440" w:type="dxa"/>
          </w:tcPr>
          <w:p w14:paraId="600862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CB07DF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Tingidae</w:t>
            </w:r>
          </w:p>
        </w:tc>
        <w:tc>
          <w:tcPr>
            <w:tcW w:w="1710" w:type="dxa"/>
          </w:tcPr>
          <w:p w14:paraId="59DC491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2ECB6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E176B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7FCE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0D94B14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770D55" w14:textId="77777777" w:rsidR="00ED4DC3" w:rsidRPr="00ED4DC3" w:rsidRDefault="00ED4DC3" w:rsidP="00ED4DC3">
            <w:pPr>
              <w:rPr>
                <w:sz w:val="20"/>
                <w:szCs w:val="20"/>
              </w:rPr>
            </w:pPr>
          </w:p>
        </w:tc>
        <w:tc>
          <w:tcPr>
            <w:tcW w:w="1440" w:type="dxa"/>
          </w:tcPr>
          <w:p w14:paraId="33474C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Lygaeoidea</w:t>
            </w:r>
          </w:p>
        </w:tc>
        <w:tc>
          <w:tcPr>
            <w:tcW w:w="1800" w:type="dxa"/>
          </w:tcPr>
          <w:p w14:paraId="5145DD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004DF5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9CB20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0B8B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99BEB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21</w:t>
            </w:r>
          </w:p>
        </w:tc>
      </w:tr>
      <w:tr w:rsidR="00ED4DC3" w:rsidRPr="00ED4DC3" w14:paraId="1A73B3EF"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C61D80C" w14:textId="77777777" w:rsidR="00ED4DC3" w:rsidRPr="00ED4DC3" w:rsidRDefault="00ED4DC3" w:rsidP="00ED4DC3">
            <w:pPr>
              <w:rPr>
                <w:sz w:val="20"/>
                <w:szCs w:val="20"/>
              </w:rPr>
            </w:pPr>
          </w:p>
        </w:tc>
        <w:tc>
          <w:tcPr>
            <w:tcW w:w="1440" w:type="dxa"/>
            <w:tcBorders>
              <w:bottom w:val="single" w:sz="4" w:space="0" w:color="auto"/>
            </w:tcBorders>
          </w:tcPr>
          <w:p w14:paraId="70AA03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Psylloidea</w:t>
            </w:r>
          </w:p>
        </w:tc>
        <w:tc>
          <w:tcPr>
            <w:tcW w:w="1800" w:type="dxa"/>
            <w:tcBorders>
              <w:bottom w:val="single" w:sz="4" w:space="0" w:color="auto"/>
            </w:tcBorders>
          </w:tcPr>
          <w:p w14:paraId="45504A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446D50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882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70504D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AFCD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349CD5B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63CA921E" w14:textId="77777777" w:rsidR="00ED4DC3" w:rsidRPr="00ED4DC3" w:rsidRDefault="00ED4DC3" w:rsidP="00ED4DC3">
            <w:pPr>
              <w:rPr>
                <w:sz w:val="20"/>
                <w:szCs w:val="20"/>
              </w:rPr>
            </w:pPr>
            <w:r w:rsidRPr="00ED4DC3">
              <w:rPr>
                <w:sz w:val="20"/>
                <w:szCs w:val="20"/>
              </w:rPr>
              <w:t>Hymenoptera</w:t>
            </w:r>
          </w:p>
        </w:tc>
        <w:tc>
          <w:tcPr>
            <w:tcW w:w="1440" w:type="dxa"/>
            <w:tcBorders>
              <w:top w:val="single" w:sz="4" w:space="0" w:color="auto"/>
              <w:bottom w:val="nil"/>
            </w:tcBorders>
          </w:tcPr>
          <w:p w14:paraId="6D546E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Apoidea (Anthophila)</w:t>
            </w:r>
          </w:p>
        </w:tc>
        <w:tc>
          <w:tcPr>
            <w:tcW w:w="1800" w:type="dxa"/>
            <w:tcBorders>
              <w:top w:val="single" w:sz="4" w:space="0" w:color="auto"/>
              <w:bottom w:val="nil"/>
            </w:tcBorders>
          </w:tcPr>
          <w:p w14:paraId="5B2E69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Borders>
              <w:top w:val="single" w:sz="4" w:space="0" w:color="auto"/>
              <w:bottom w:val="nil"/>
            </w:tcBorders>
          </w:tcPr>
          <w:p w14:paraId="1E8D9E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Andreninae</w:t>
            </w:r>
          </w:p>
        </w:tc>
        <w:tc>
          <w:tcPr>
            <w:tcW w:w="1440" w:type="dxa"/>
            <w:tcBorders>
              <w:top w:val="single" w:sz="4" w:space="0" w:color="auto"/>
              <w:bottom w:val="nil"/>
            </w:tcBorders>
          </w:tcPr>
          <w:p w14:paraId="3A089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75DB3F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Ancylandrena larreae</w:t>
            </w:r>
          </w:p>
        </w:tc>
        <w:tc>
          <w:tcPr>
            <w:tcW w:w="1350" w:type="dxa"/>
            <w:tcBorders>
              <w:top w:val="single" w:sz="4" w:space="0" w:color="auto"/>
              <w:bottom w:val="nil"/>
            </w:tcBorders>
          </w:tcPr>
          <w:p w14:paraId="772A80D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FB70C3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7FC00786" w14:textId="77777777" w:rsidR="00ED4DC3" w:rsidRPr="00ED4DC3" w:rsidRDefault="00ED4DC3" w:rsidP="00ED4DC3">
            <w:pPr>
              <w:rPr>
                <w:sz w:val="20"/>
                <w:szCs w:val="20"/>
              </w:rPr>
            </w:pPr>
          </w:p>
        </w:tc>
        <w:tc>
          <w:tcPr>
            <w:tcW w:w="1440" w:type="dxa"/>
            <w:tcBorders>
              <w:top w:val="nil"/>
            </w:tcBorders>
          </w:tcPr>
          <w:p w14:paraId="04EDA06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2B2F92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nil"/>
            </w:tcBorders>
          </w:tcPr>
          <w:p w14:paraId="5B0194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Borders>
              <w:top w:val="nil"/>
            </w:tcBorders>
          </w:tcPr>
          <w:p w14:paraId="66A2F0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Andrena</w:t>
            </w:r>
          </w:p>
        </w:tc>
        <w:tc>
          <w:tcPr>
            <w:tcW w:w="1530" w:type="dxa"/>
            <w:tcBorders>
              <w:top w:val="nil"/>
            </w:tcBorders>
          </w:tcPr>
          <w:p w14:paraId="13E648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046C74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298C736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C5C43B7" w14:textId="77777777" w:rsidR="00ED4DC3" w:rsidRPr="00ED4DC3" w:rsidRDefault="00ED4DC3" w:rsidP="00ED4DC3">
            <w:pPr>
              <w:rPr>
                <w:sz w:val="20"/>
                <w:szCs w:val="20"/>
              </w:rPr>
            </w:pPr>
          </w:p>
        </w:tc>
        <w:tc>
          <w:tcPr>
            <w:tcW w:w="1440" w:type="dxa"/>
          </w:tcPr>
          <w:p w14:paraId="3A9EA3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05F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472C6C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0E4C4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Calliopsis</w:t>
            </w:r>
          </w:p>
        </w:tc>
        <w:tc>
          <w:tcPr>
            <w:tcW w:w="1530" w:type="dxa"/>
          </w:tcPr>
          <w:p w14:paraId="1E4F5C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591E8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030483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C343008" w14:textId="77777777" w:rsidR="00ED4DC3" w:rsidRPr="00ED4DC3" w:rsidRDefault="00ED4DC3" w:rsidP="00ED4DC3">
            <w:pPr>
              <w:rPr>
                <w:sz w:val="20"/>
                <w:szCs w:val="20"/>
              </w:rPr>
            </w:pPr>
          </w:p>
        </w:tc>
        <w:tc>
          <w:tcPr>
            <w:tcW w:w="1440" w:type="dxa"/>
          </w:tcPr>
          <w:p w14:paraId="49234E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A936C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34AFF2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Pr>
          <w:p w14:paraId="5D04D70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BA4A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Megandrena encelia</w:t>
            </w:r>
          </w:p>
        </w:tc>
        <w:tc>
          <w:tcPr>
            <w:tcW w:w="1350" w:type="dxa"/>
          </w:tcPr>
          <w:p w14:paraId="0EC680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45157F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74F4837" w14:textId="77777777" w:rsidR="00ED4DC3" w:rsidRPr="00ED4DC3" w:rsidRDefault="00ED4DC3" w:rsidP="00ED4DC3">
            <w:pPr>
              <w:rPr>
                <w:sz w:val="20"/>
                <w:szCs w:val="20"/>
              </w:rPr>
            </w:pPr>
          </w:p>
        </w:tc>
        <w:tc>
          <w:tcPr>
            <w:tcW w:w="1440" w:type="dxa"/>
          </w:tcPr>
          <w:p w14:paraId="07921E8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BAAE66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Apidae</w:t>
            </w:r>
          </w:p>
        </w:tc>
        <w:tc>
          <w:tcPr>
            <w:tcW w:w="1710" w:type="dxa"/>
          </w:tcPr>
          <w:p w14:paraId="36550B4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779F70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AB25F4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Apis mellifera</w:t>
            </w:r>
          </w:p>
        </w:tc>
        <w:tc>
          <w:tcPr>
            <w:tcW w:w="1350" w:type="dxa"/>
          </w:tcPr>
          <w:p w14:paraId="67FF38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2E732F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4B7B7AA" w14:textId="77777777" w:rsidR="00ED4DC3" w:rsidRPr="00ED4DC3" w:rsidRDefault="00ED4DC3" w:rsidP="00ED4DC3">
            <w:pPr>
              <w:rPr>
                <w:sz w:val="20"/>
                <w:szCs w:val="20"/>
              </w:rPr>
            </w:pPr>
          </w:p>
        </w:tc>
        <w:tc>
          <w:tcPr>
            <w:tcW w:w="1440" w:type="dxa"/>
          </w:tcPr>
          <w:p w14:paraId="770DD9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95C62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83BB2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453119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Diadasia</w:t>
            </w:r>
          </w:p>
        </w:tc>
        <w:tc>
          <w:tcPr>
            <w:tcW w:w="1530" w:type="dxa"/>
          </w:tcPr>
          <w:p w14:paraId="07B9EF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0312CA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430C52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9A8BB6" w14:textId="77777777" w:rsidR="00ED4DC3" w:rsidRPr="00ED4DC3" w:rsidRDefault="00ED4DC3" w:rsidP="00ED4DC3">
            <w:pPr>
              <w:rPr>
                <w:sz w:val="20"/>
                <w:szCs w:val="20"/>
              </w:rPr>
            </w:pPr>
          </w:p>
        </w:tc>
        <w:tc>
          <w:tcPr>
            <w:tcW w:w="1440" w:type="dxa"/>
          </w:tcPr>
          <w:p w14:paraId="15EECA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4DAD5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A445DD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0BD19F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Eucera</w:t>
            </w:r>
          </w:p>
        </w:tc>
        <w:tc>
          <w:tcPr>
            <w:tcW w:w="1530" w:type="dxa"/>
          </w:tcPr>
          <w:p w14:paraId="03D1B5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F1A0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015F66F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E08E84D" w14:textId="77777777" w:rsidR="00ED4DC3" w:rsidRPr="00ED4DC3" w:rsidRDefault="00ED4DC3" w:rsidP="00ED4DC3">
            <w:pPr>
              <w:rPr>
                <w:sz w:val="20"/>
                <w:szCs w:val="20"/>
              </w:rPr>
            </w:pPr>
          </w:p>
        </w:tc>
        <w:tc>
          <w:tcPr>
            <w:tcW w:w="1440" w:type="dxa"/>
          </w:tcPr>
          <w:p w14:paraId="56C498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0C1E3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EF139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2748B1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Mellisodes</w:t>
            </w:r>
          </w:p>
        </w:tc>
        <w:tc>
          <w:tcPr>
            <w:tcW w:w="1530" w:type="dxa"/>
          </w:tcPr>
          <w:p w14:paraId="2AC801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55ED08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2C65D6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3FCCEB1" w14:textId="77777777" w:rsidR="00ED4DC3" w:rsidRPr="00ED4DC3" w:rsidRDefault="00ED4DC3" w:rsidP="00ED4DC3">
            <w:pPr>
              <w:rPr>
                <w:sz w:val="20"/>
                <w:szCs w:val="20"/>
              </w:rPr>
            </w:pPr>
          </w:p>
        </w:tc>
        <w:tc>
          <w:tcPr>
            <w:tcW w:w="1440" w:type="dxa"/>
          </w:tcPr>
          <w:p w14:paraId="54923D6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94AB3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Pr>
          <w:p w14:paraId="11DB8E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2F00173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Perdita</w:t>
            </w:r>
          </w:p>
        </w:tc>
        <w:tc>
          <w:tcPr>
            <w:tcW w:w="1530" w:type="dxa"/>
          </w:tcPr>
          <w:p w14:paraId="318887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5DD295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C3F1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EFB1788" w14:textId="77777777" w:rsidR="00ED4DC3" w:rsidRPr="00ED4DC3" w:rsidRDefault="00ED4DC3" w:rsidP="00ED4DC3">
            <w:pPr>
              <w:rPr>
                <w:sz w:val="20"/>
                <w:szCs w:val="20"/>
              </w:rPr>
            </w:pPr>
          </w:p>
        </w:tc>
        <w:tc>
          <w:tcPr>
            <w:tcW w:w="1440" w:type="dxa"/>
          </w:tcPr>
          <w:p w14:paraId="41C29CD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07B52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Colletidae</w:t>
            </w:r>
          </w:p>
        </w:tc>
        <w:tc>
          <w:tcPr>
            <w:tcW w:w="1710" w:type="dxa"/>
          </w:tcPr>
          <w:p w14:paraId="5CBE6DB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Colletinae</w:t>
            </w:r>
          </w:p>
        </w:tc>
        <w:tc>
          <w:tcPr>
            <w:tcW w:w="1440" w:type="dxa"/>
          </w:tcPr>
          <w:p w14:paraId="1083F4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Colletes</w:t>
            </w:r>
          </w:p>
        </w:tc>
        <w:tc>
          <w:tcPr>
            <w:tcW w:w="1530" w:type="dxa"/>
          </w:tcPr>
          <w:p w14:paraId="314E59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5D051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3D6D7A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2762CE" w14:textId="77777777" w:rsidR="00ED4DC3" w:rsidRPr="00ED4DC3" w:rsidRDefault="00ED4DC3" w:rsidP="00ED4DC3">
            <w:pPr>
              <w:rPr>
                <w:sz w:val="20"/>
                <w:szCs w:val="20"/>
              </w:rPr>
            </w:pPr>
          </w:p>
        </w:tc>
        <w:tc>
          <w:tcPr>
            <w:tcW w:w="1440" w:type="dxa"/>
          </w:tcPr>
          <w:p w14:paraId="350668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1DA63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Halictidae</w:t>
            </w:r>
          </w:p>
        </w:tc>
        <w:tc>
          <w:tcPr>
            <w:tcW w:w="1710" w:type="dxa"/>
          </w:tcPr>
          <w:p w14:paraId="421F50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Halictinae</w:t>
            </w:r>
          </w:p>
        </w:tc>
        <w:tc>
          <w:tcPr>
            <w:tcW w:w="1440" w:type="dxa"/>
          </w:tcPr>
          <w:p w14:paraId="46553B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Halictus</w:t>
            </w:r>
          </w:p>
        </w:tc>
        <w:tc>
          <w:tcPr>
            <w:tcW w:w="1530" w:type="dxa"/>
          </w:tcPr>
          <w:p w14:paraId="4ED3B3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A8ED03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32A32A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41AE274" w14:textId="77777777" w:rsidR="00ED4DC3" w:rsidRPr="00ED4DC3" w:rsidRDefault="00ED4DC3" w:rsidP="00ED4DC3">
            <w:pPr>
              <w:rPr>
                <w:sz w:val="20"/>
                <w:szCs w:val="20"/>
              </w:rPr>
            </w:pPr>
          </w:p>
        </w:tc>
        <w:tc>
          <w:tcPr>
            <w:tcW w:w="1440" w:type="dxa"/>
          </w:tcPr>
          <w:p w14:paraId="366E4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EC0741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8318C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Halictinae</w:t>
            </w:r>
          </w:p>
        </w:tc>
        <w:tc>
          <w:tcPr>
            <w:tcW w:w="1440" w:type="dxa"/>
          </w:tcPr>
          <w:p w14:paraId="1FEA48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Lasioglossum</w:t>
            </w:r>
          </w:p>
        </w:tc>
        <w:tc>
          <w:tcPr>
            <w:tcW w:w="1530" w:type="dxa"/>
          </w:tcPr>
          <w:p w14:paraId="79F4EE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4466B4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72</w:t>
            </w:r>
          </w:p>
        </w:tc>
      </w:tr>
      <w:tr w:rsidR="00ED4DC3" w:rsidRPr="00ED4DC3" w14:paraId="09024577"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4E64D44" w14:textId="77777777" w:rsidR="00ED4DC3" w:rsidRPr="00ED4DC3" w:rsidRDefault="00ED4DC3" w:rsidP="00ED4DC3">
            <w:pPr>
              <w:rPr>
                <w:sz w:val="20"/>
                <w:szCs w:val="20"/>
              </w:rPr>
            </w:pPr>
          </w:p>
        </w:tc>
        <w:tc>
          <w:tcPr>
            <w:tcW w:w="1440" w:type="dxa"/>
          </w:tcPr>
          <w:p w14:paraId="422F1B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44553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Megachilidae</w:t>
            </w:r>
          </w:p>
        </w:tc>
        <w:tc>
          <w:tcPr>
            <w:tcW w:w="1710" w:type="dxa"/>
          </w:tcPr>
          <w:p w14:paraId="12A504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5FB130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Anthidium</w:t>
            </w:r>
          </w:p>
        </w:tc>
        <w:tc>
          <w:tcPr>
            <w:tcW w:w="1530" w:type="dxa"/>
          </w:tcPr>
          <w:p w14:paraId="2B9E553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74374FE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078EB63"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72F9E34" w14:textId="77777777" w:rsidR="00ED4DC3" w:rsidRPr="00ED4DC3" w:rsidRDefault="00ED4DC3" w:rsidP="00ED4DC3">
            <w:pPr>
              <w:rPr>
                <w:sz w:val="20"/>
                <w:szCs w:val="20"/>
              </w:rPr>
            </w:pPr>
          </w:p>
        </w:tc>
        <w:tc>
          <w:tcPr>
            <w:tcW w:w="1440" w:type="dxa"/>
          </w:tcPr>
          <w:p w14:paraId="38D4FE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E3AAE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0C42704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BDB18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Ashmeadiella</w:t>
            </w:r>
          </w:p>
        </w:tc>
        <w:tc>
          <w:tcPr>
            <w:tcW w:w="1530" w:type="dxa"/>
          </w:tcPr>
          <w:p w14:paraId="4F4BDB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2C42245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1558EC9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9EAD6E8" w14:textId="77777777" w:rsidR="00ED4DC3" w:rsidRPr="00ED4DC3" w:rsidRDefault="00ED4DC3" w:rsidP="00ED4DC3">
            <w:pPr>
              <w:rPr>
                <w:sz w:val="20"/>
                <w:szCs w:val="20"/>
              </w:rPr>
            </w:pPr>
          </w:p>
        </w:tc>
        <w:tc>
          <w:tcPr>
            <w:tcW w:w="1440" w:type="dxa"/>
          </w:tcPr>
          <w:p w14:paraId="014366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1D2BBA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C758A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245202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Atoposmia</w:t>
            </w:r>
          </w:p>
        </w:tc>
        <w:tc>
          <w:tcPr>
            <w:tcW w:w="1530" w:type="dxa"/>
          </w:tcPr>
          <w:p w14:paraId="79322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3B4A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4A377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79F158" w14:textId="77777777" w:rsidR="00ED4DC3" w:rsidRPr="00ED4DC3" w:rsidRDefault="00ED4DC3" w:rsidP="00ED4DC3">
            <w:pPr>
              <w:rPr>
                <w:sz w:val="20"/>
                <w:szCs w:val="20"/>
              </w:rPr>
            </w:pPr>
          </w:p>
        </w:tc>
        <w:tc>
          <w:tcPr>
            <w:tcW w:w="1440" w:type="dxa"/>
          </w:tcPr>
          <w:p w14:paraId="542C7A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95846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5A8CC62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59B38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Hoplitis</w:t>
            </w:r>
          </w:p>
        </w:tc>
        <w:tc>
          <w:tcPr>
            <w:tcW w:w="1530" w:type="dxa"/>
          </w:tcPr>
          <w:p w14:paraId="0EC757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7DC0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3DECF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3E64C4" w14:textId="77777777" w:rsidR="00ED4DC3" w:rsidRPr="00ED4DC3" w:rsidRDefault="00ED4DC3" w:rsidP="00ED4DC3">
            <w:pPr>
              <w:rPr>
                <w:sz w:val="20"/>
                <w:szCs w:val="20"/>
              </w:rPr>
            </w:pPr>
          </w:p>
        </w:tc>
        <w:tc>
          <w:tcPr>
            <w:tcW w:w="1440" w:type="dxa"/>
          </w:tcPr>
          <w:p w14:paraId="21AC5DD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C98C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B5CD2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730035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Megachile</w:t>
            </w:r>
          </w:p>
        </w:tc>
        <w:tc>
          <w:tcPr>
            <w:tcW w:w="1530" w:type="dxa"/>
          </w:tcPr>
          <w:p w14:paraId="6A03BF1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CC65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C022F8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FB841E7" w14:textId="77777777" w:rsidR="00ED4DC3" w:rsidRPr="00ED4DC3" w:rsidRDefault="00ED4DC3" w:rsidP="00ED4DC3">
            <w:pPr>
              <w:rPr>
                <w:sz w:val="20"/>
                <w:szCs w:val="20"/>
              </w:rPr>
            </w:pPr>
          </w:p>
        </w:tc>
        <w:tc>
          <w:tcPr>
            <w:tcW w:w="1440" w:type="dxa"/>
          </w:tcPr>
          <w:p w14:paraId="6AC51F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3F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551BE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5BFDFF0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Osmia</w:t>
            </w:r>
          </w:p>
        </w:tc>
        <w:tc>
          <w:tcPr>
            <w:tcW w:w="1530" w:type="dxa"/>
          </w:tcPr>
          <w:p w14:paraId="3A2DFA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F682B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9</w:t>
            </w:r>
          </w:p>
        </w:tc>
      </w:tr>
      <w:tr w:rsidR="00ED4DC3" w:rsidRPr="00ED4DC3" w14:paraId="1A2E5B7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E52D19" w14:textId="77777777" w:rsidR="00ED4DC3" w:rsidRPr="00ED4DC3" w:rsidRDefault="00ED4DC3" w:rsidP="00ED4DC3">
            <w:pPr>
              <w:rPr>
                <w:sz w:val="20"/>
                <w:szCs w:val="20"/>
              </w:rPr>
            </w:pPr>
          </w:p>
        </w:tc>
        <w:tc>
          <w:tcPr>
            <w:tcW w:w="1440" w:type="dxa"/>
          </w:tcPr>
          <w:p w14:paraId="24FFEB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8FF47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Melittidae</w:t>
            </w:r>
          </w:p>
        </w:tc>
        <w:tc>
          <w:tcPr>
            <w:tcW w:w="1710" w:type="dxa"/>
          </w:tcPr>
          <w:p w14:paraId="445DFC5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Dasypodainae</w:t>
            </w:r>
          </w:p>
        </w:tc>
        <w:tc>
          <w:tcPr>
            <w:tcW w:w="1440" w:type="dxa"/>
          </w:tcPr>
          <w:p w14:paraId="64A704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Hesperapis</w:t>
            </w:r>
          </w:p>
        </w:tc>
        <w:tc>
          <w:tcPr>
            <w:tcW w:w="1530" w:type="dxa"/>
          </w:tcPr>
          <w:p w14:paraId="765819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CD248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56DC47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77DBF6" w14:textId="77777777" w:rsidR="00ED4DC3" w:rsidRPr="00ED4DC3" w:rsidRDefault="00ED4DC3" w:rsidP="00ED4DC3">
            <w:pPr>
              <w:rPr>
                <w:sz w:val="20"/>
                <w:szCs w:val="20"/>
              </w:rPr>
            </w:pPr>
          </w:p>
        </w:tc>
        <w:tc>
          <w:tcPr>
            <w:tcW w:w="1440" w:type="dxa"/>
          </w:tcPr>
          <w:p w14:paraId="343E7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Apoidea (wasps)</w:t>
            </w:r>
          </w:p>
        </w:tc>
        <w:tc>
          <w:tcPr>
            <w:tcW w:w="1800" w:type="dxa"/>
          </w:tcPr>
          <w:p w14:paraId="5B591D7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p w14:paraId="04CBE2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CC5CF8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BB6BB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C458D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3F1A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39</w:t>
            </w:r>
          </w:p>
        </w:tc>
      </w:tr>
      <w:tr w:rsidR="00ED4DC3" w:rsidRPr="00ED4DC3" w14:paraId="5F01E02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A09BF7" w14:textId="77777777" w:rsidR="00ED4DC3" w:rsidRPr="00ED4DC3" w:rsidRDefault="00ED4DC3" w:rsidP="00ED4DC3">
            <w:pPr>
              <w:rPr>
                <w:sz w:val="20"/>
                <w:szCs w:val="20"/>
              </w:rPr>
            </w:pPr>
          </w:p>
        </w:tc>
        <w:tc>
          <w:tcPr>
            <w:tcW w:w="1440" w:type="dxa"/>
          </w:tcPr>
          <w:p w14:paraId="3B8C45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F59A36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CDDE6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Pemphredoninae</w:t>
            </w:r>
          </w:p>
        </w:tc>
        <w:tc>
          <w:tcPr>
            <w:tcW w:w="1440" w:type="dxa"/>
          </w:tcPr>
          <w:p w14:paraId="67EF1E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6D449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9ECDD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27</w:t>
            </w:r>
          </w:p>
        </w:tc>
      </w:tr>
      <w:tr w:rsidR="00ED4DC3" w:rsidRPr="00ED4DC3" w14:paraId="18AB63A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007CD3" w14:textId="77777777" w:rsidR="00ED4DC3" w:rsidRPr="00ED4DC3" w:rsidRDefault="00ED4DC3" w:rsidP="00ED4DC3">
            <w:pPr>
              <w:rPr>
                <w:sz w:val="20"/>
                <w:szCs w:val="20"/>
              </w:rPr>
            </w:pPr>
          </w:p>
        </w:tc>
        <w:tc>
          <w:tcPr>
            <w:tcW w:w="1440" w:type="dxa"/>
          </w:tcPr>
          <w:p w14:paraId="3BC189E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D39E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36661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Astatinae</w:t>
            </w:r>
          </w:p>
        </w:tc>
        <w:tc>
          <w:tcPr>
            <w:tcW w:w="1440" w:type="dxa"/>
          </w:tcPr>
          <w:p w14:paraId="39C7D0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Dryudella</w:t>
            </w:r>
          </w:p>
        </w:tc>
        <w:tc>
          <w:tcPr>
            <w:tcW w:w="1530" w:type="dxa"/>
          </w:tcPr>
          <w:p w14:paraId="419CBE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3536F6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064766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21B9036" w14:textId="77777777" w:rsidR="00ED4DC3" w:rsidRPr="00ED4DC3" w:rsidRDefault="00ED4DC3" w:rsidP="00ED4DC3">
            <w:pPr>
              <w:rPr>
                <w:sz w:val="20"/>
                <w:szCs w:val="20"/>
              </w:rPr>
            </w:pPr>
          </w:p>
        </w:tc>
        <w:tc>
          <w:tcPr>
            <w:tcW w:w="1440" w:type="dxa"/>
          </w:tcPr>
          <w:p w14:paraId="7678091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60258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53075C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Crabroninae</w:t>
            </w:r>
          </w:p>
        </w:tc>
        <w:tc>
          <w:tcPr>
            <w:tcW w:w="1440" w:type="dxa"/>
          </w:tcPr>
          <w:p w14:paraId="5C62AA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Miscophus</w:t>
            </w:r>
          </w:p>
        </w:tc>
        <w:tc>
          <w:tcPr>
            <w:tcW w:w="1530" w:type="dxa"/>
          </w:tcPr>
          <w:p w14:paraId="503972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46FAD90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285A914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1E0762" w14:textId="77777777" w:rsidR="00ED4DC3" w:rsidRPr="00ED4DC3" w:rsidRDefault="00ED4DC3" w:rsidP="00ED4DC3">
            <w:pPr>
              <w:rPr>
                <w:sz w:val="20"/>
                <w:szCs w:val="20"/>
              </w:rPr>
            </w:pPr>
          </w:p>
        </w:tc>
        <w:tc>
          <w:tcPr>
            <w:tcW w:w="1440" w:type="dxa"/>
          </w:tcPr>
          <w:p w14:paraId="200E11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C2E9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0E8EE4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Ammophilinae</w:t>
            </w:r>
          </w:p>
        </w:tc>
        <w:tc>
          <w:tcPr>
            <w:tcW w:w="1440" w:type="dxa"/>
          </w:tcPr>
          <w:p w14:paraId="1AEEB1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Ammophila</w:t>
            </w:r>
          </w:p>
        </w:tc>
        <w:tc>
          <w:tcPr>
            <w:tcW w:w="1530" w:type="dxa"/>
          </w:tcPr>
          <w:p w14:paraId="522BA6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6FA1AC4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DDB208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8361D3" w14:textId="77777777" w:rsidR="00ED4DC3" w:rsidRPr="00ED4DC3" w:rsidRDefault="00ED4DC3" w:rsidP="00ED4DC3">
            <w:pPr>
              <w:rPr>
                <w:sz w:val="20"/>
                <w:szCs w:val="20"/>
              </w:rPr>
            </w:pPr>
          </w:p>
        </w:tc>
        <w:tc>
          <w:tcPr>
            <w:tcW w:w="1440" w:type="dxa"/>
          </w:tcPr>
          <w:p w14:paraId="0C4CB5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5CD151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57AF01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FD3A6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595F7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4D34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6728D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A7B65E8" w14:textId="77777777" w:rsidR="00ED4DC3" w:rsidRPr="00ED4DC3" w:rsidRDefault="00ED4DC3" w:rsidP="00ED4DC3">
            <w:pPr>
              <w:rPr>
                <w:sz w:val="20"/>
                <w:szCs w:val="20"/>
              </w:rPr>
            </w:pPr>
          </w:p>
        </w:tc>
        <w:tc>
          <w:tcPr>
            <w:tcW w:w="1440" w:type="dxa"/>
          </w:tcPr>
          <w:p w14:paraId="4B015C2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Chrysidoidea</w:t>
            </w:r>
          </w:p>
        </w:tc>
        <w:tc>
          <w:tcPr>
            <w:tcW w:w="1800" w:type="dxa"/>
          </w:tcPr>
          <w:p w14:paraId="0E3953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Chrysididae</w:t>
            </w:r>
          </w:p>
        </w:tc>
        <w:tc>
          <w:tcPr>
            <w:tcW w:w="1710" w:type="dxa"/>
          </w:tcPr>
          <w:p w14:paraId="484288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B6F82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EDC2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072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266CFE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9DC491" w14:textId="77777777" w:rsidR="00ED4DC3" w:rsidRPr="00ED4DC3" w:rsidRDefault="00ED4DC3" w:rsidP="00ED4DC3">
            <w:pPr>
              <w:rPr>
                <w:sz w:val="20"/>
                <w:szCs w:val="20"/>
              </w:rPr>
            </w:pPr>
          </w:p>
        </w:tc>
        <w:tc>
          <w:tcPr>
            <w:tcW w:w="1440" w:type="dxa"/>
          </w:tcPr>
          <w:p w14:paraId="068ADF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8B659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Dryinidae</w:t>
            </w:r>
          </w:p>
        </w:tc>
        <w:tc>
          <w:tcPr>
            <w:tcW w:w="1710" w:type="dxa"/>
          </w:tcPr>
          <w:p w14:paraId="26988A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505CE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AE03B0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74663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273FF5A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D43828C" w14:textId="77777777" w:rsidR="00ED4DC3" w:rsidRPr="00ED4DC3" w:rsidRDefault="00ED4DC3" w:rsidP="00ED4DC3">
            <w:pPr>
              <w:rPr>
                <w:sz w:val="20"/>
                <w:szCs w:val="20"/>
              </w:rPr>
            </w:pPr>
          </w:p>
        </w:tc>
        <w:tc>
          <w:tcPr>
            <w:tcW w:w="1440" w:type="dxa"/>
          </w:tcPr>
          <w:p w14:paraId="21F431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Formicidoidea</w:t>
            </w:r>
          </w:p>
        </w:tc>
        <w:tc>
          <w:tcPr>
            <w:tcW w:w="1800" w:type="dxa"/>
          </w:tcPr>
          <w:p w14:paraId="30231E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Formicidae</w:t>
            </w:r>
          </w:p>
        </w:tc>
        <w:tc>
          <w:tcPr>
            <w:tcW w:w="1710" w:type="dxa"/>
          </w:tcPr>
          <w:p w14:paraId="4E5429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DB97F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05FD5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790C0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71</w:t>
            </w:r>
          </w:p>
        </w:tc>
      </w:tr>
      <w:tr w:rsidR="00ED4DC3" w:rsidRPr="00ED4DC3" w14:paraId="272CB15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C0927C" w14:textId="77777777" w:rsidR="00ED4DC3" w:rsidRPr="00ED4DC3" w:rsidRDefault="00ED4DC3" w:rsidP="00ED4DC3">
            <w:pPr>
              <w:rPr>
                <w:sz w:val="20"/>
                <w:szCs w:val="20"/>
              </w:rPr>
            </w:pPr>
          </w:p>
        </w:tc>
        <w:tc>
          <w:tcPr>
            <w:tcW w:w="1440" w:type="dxa"/>
          </w:tcPr>
          <w:p w14:paraId="05C0986F" w14:textId="77777777" w:rsidR="00ED4DC3" w:rsidRPr="00ED4DC3" w:rsidRDefault="007802D4"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6" w:history="1">
              <w:r w:rsidR="00ED4DC3" w:rsidRPr="00ED4DC3">
                <w:rPr>
                  <w:bCs/>
                  <w:sz w:val="20"/>
                  <w:szCs w:val="20"/>
                </w:rPr>
                <w:t>Pompiloidea</w:t>
              </w:r>
            </w:hyperlink>
          </w:p>
        </w:tc>
        <w:tc>
          <w:tcPr>
            <w:tcW w:w="1800" w:type="dxa"/>
          </w:tcPr>
          <w:p w14:paraId="48A497B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Mutillidae</w:t>
            </w:r>
          </w:p>
        </w:tc>
        <w:tc>
          <w:tcPr>
            <w:tcW w:w="1710" w:type="dxa"/>
          </w:tcPr>
          <w:p w14:paraId="6D5C3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F9D5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F7C837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6CB7A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11</w:t>
            </w:r>
          </w:p>
        </w:tc>
      </w:tr>
      <w:tr w:rsidR="00ED4DC3" w:rsidRPr="00ED4DC3" w14:paraId="3811EFA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89BD5DA" w14:textId="77777777" w:rsidR="00ED4DC3" w:rsidRPr="00ED4DC3" w:rsidRDefault="00ED4DC3" w:rsidP="00ED4DC3">
            <w:pPr>
              <w:rPr>
                <w:sz w:val="20"/>
                <w:szCs w:val="20"/>
              </w:rPr>
            </w:pPr>
          </w:p>
        </w:tc>
        <w:tc>
          <w:tcPr>
            <w:tcW w:w="1440" w:type="dxa"/>
          </w:tcPr>
          <w:p w14:paraId="0D68137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CBEAA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Myrmosidae</w:t>
            </w:r>
          </w:p>
        </w:tc>
        <w:tc>
          <w:tcPr>
            <w:tcW w:w="1710" w:type="dxa"/>
          </w:tcPr>
          <w:p w14:paraId="69A5588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74306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15ED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BC0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56F250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322EAB4" w14:textId="77777777" w:rsidR="00ED4DC3" w:rsidRPr="00ED4DC3" w:rsidRDefault="00ED4DC3" w:rsidP="00ED4DC3">
            <w:pPr>
              <w:rPr>
                <w:sz w:val="20"/>
                <w:szCs w:val="20"/>
              </w:rPr>
            </w:pPr>
          </w:p>
        </w:tc>
        <w:tc>
          <w:tcPr>
            <w:tcW w:w="1440" w:type="dxa"/>
          </w:tcPr>
          <w:p w14:paraId="0D92AE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3CEC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Pompilidae</w:t>
            </w:r>
          </w:p>
        </w:tc>
        <w:tc>
          <w:tcPr>
            <w:tcW w:w="1710" w:type="dxa"/>
          </w:tcPr>
          <w:p w14:paraId="6F5BAD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B2484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30C2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7A71D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2471D8C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3ECF747" w14:textId="77777777" w:rsidR="00ED4DC3" w:rsidRPr="00ED4DC3" w:rsidRDefault="00ED4DC3" w:rsidP="00ED4DC3">
            <w:pPr>
              <w:rPr>
                <w:sz w:val="20"/>
                <w:szCs w:val="20"/>
              </w:rPr>
            </w:pPr>
          </w:p>
        </w:tc>
        <w:tc>
          <w:tcPr>
            <w:tcW w:w="1440" w:type="dxa"/>
          </w:tcPr>
          <w:p w14:paraId="74D7485D" w14:textId="77777777" w:rsidR="00ED4DC3" w:rsidRPr="00ED4DC3" w:rsidRDefault="007802D4" w:rsidP="00ED4DC3">
            <w:pPr>
              <w:cnfStyle w:val="000000100000" w:firstRow="0" w:lastRow="0" w:firstColumn="0" w:lastColumn="0" w:oddVBand="0" w:evenVBand="0" w:oddHBand="1" w:evenHBand="0" w:firstRowFirstColumn="0" w:firstRowLastColumn="0" w:lastRowFirstColumn="0" w:lastRowLastColumn="0"/>
              <w:rPr>
                <w:sz w:val="20"/>
                <w:szCs w:val="20"/>
              </w:rPr>
            </w:pPr>
            <w:hyperlink r:id="rId17" w:history="1">
              <w:r w:rsidR="00ED4DC3" w:rsidRPr="00ED4DC3">
                <w:rPr>
                  <w:bCs/>
                  <w:sz w:val="20"/>
                  <w:szCs w:val="20"/>
                </w:rPr>
                <w:t>Vespoidea</w:t>
              </w:r>
            </w:hyperlink>
          </w:p>
        </w:tc>
        <w:tc>
          <w:tcPr>
            <w:tcW w:w="1800" w:type="dxa"/>
          </w:tcPr>
          <w:p w14:paraId="0200155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Vespidae</w:t>
            </w:r>
          </w:p>
        </w:tc>
        <w:tc>
          <w:tcPr>
            <w:tcW w:w="1710" w:type="dxa"/>
          </w:tcPr>
          <w:p w14:paraId="58407B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Eumeninae</w:t>
            </w:r>
          </w:p>
          <w:p w14:paraId="3CBFB1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1037B7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A3B5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7BCC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823606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E96DA22" w14:textId="77777777" w:rsidR="00ED4DC3" w:rsidRPr="00ED4DC3" w:rsidRDefault="00ED4DC3" w:rsidP="00ED4DC3">
            <w:pPr>
              <w:rPr>
                <w:sz w:val="20"/>
                <w:szCs w:val="20"/>
              </w:rPr>
            </w:pPr>
            <w:r w:rsidRPr="00ED4DC3">
              <w:rPr>
                <w:sz w:val="20"/>
                <w:szCs w:val="20"/>
              </w:rPr>
              <w:t>Parasitica</w:t>
            </w:r>
          </w:p>
        </w:tc>
        <w:tc>
          <w:tcPr>
            <w:tcW w:w="1440" w:type="dxa"/>
          </w:tcPr>
          <w:p w14:paraId="3C3B2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3DCBD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Ceraphronidae</w:t>
            </w:r>
          </w:p>
        </w:tc>
        <w:tc>
          <w:tcPr>
            <w:tcW w:w="1710" w:type="dxa"/>
          </w:tcPr>
          <w:p w14:paraId="06717CC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ACCF7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44934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7656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EBC718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03690CF" w14:textId="77777777" w:rsidR="00ED4DC3" w:rsidRPr="00ED4DC3" w:rsidRDefault="00ED4DC3" w:rsidP="00ED4DC3">
            <w:pPr>
              <w:rPr>
                <w:sz w:val="20"/>
                <w:szCs w:val="20"/>
              </w:rPr>
            </w:pPr>
          </w:p>
        </w:tc>
        <w:tc>
          <w:tcPr>
            <w:tcW w:w="1440" w:type="dxa"/>
          </w:tcPr>
          <w:p w14:paraId="585E27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F2E50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Megaspilidae</w:t>
            </w:r>
          </w:p>
        </w:tc>
        <w:tc>
          <w:tcPr>
            <w:tcW w:w="1710" w:type="dxa"/>
          </w:tcPr>
          <w:p w14:paraId="1ED692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8B0338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0AB5CF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BF205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BD468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E5CF3AE" w14:textId="77777777" w:rsidR="00ED4DC3" w:rsidRPr="00ED4DC3" w:rsidRDefault="00ED4DC3" w:rsidP="00ED4DC3">
            <w:pPr>
              <w:rPr>
                <w:sz w:val="20"/>
                <w:szCs w:val="20"/>
              </w:rPr>
            </w:pPr>
          </w:p>
        </w:tc>
        <w:tc>
          <w:tcPr>
            <w:tcW w:w="1440" w:type="dxa"/>
          </w:tcPr>
          <w:p w14:paraId="7EFD42A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Ceraphronoidea</w:t>
            </w:r>
          </w:p>
        </w:tc>
        <w:tc>
          <w:tcPr>
            <w:tcW w:w="1800" w:type="dxa"/>
          </w:tcPr>
          <w:p w14:paraId="54F32F5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106B6C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3133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E801F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wingless</w:t>
            </w:r>
          </w:p>
        </w:tc>
        <w:tc>
          <w:tcPr>
            <w:tcW w:w="1350" w:type="dxa"/>
          </w:tcPr>
          <w:p w14:paraId="4447A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F4A398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C5F0B1" w14:textId="77777777" w:rsidR="00ED4DC3" w:rsidRPr="00ED4DC3" w:rsidRDefault="00ED4DC3" w:rsidP="00ED4DC3">
            <w:pPr>
              <w:rPr>
                <w:sz w:val="20"/>
                <w:szCs w:val="20"/>
              </w:rPr>
            </w:pPr>
          </w:p>
        </w:tc>
        <w:tc>
          <w:tcPr>
            <w:tcW w:w="1440" w:type="dxa"/>
          </w:tcPr>
          <w:p w14:paraId="3AAF9D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E2DB05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Platygastridae</w:t>
            </w:r>
          </w:p>
        </w:tc>
        <w:tc>
          <w:tcPr>
            <w:tcW w:w="1710" w:type="dxa"/>
          </w:tcPr>
          <w:p w14:paraId="39D225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08197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7C62A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85927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01BE139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D8E6523" w14:textId="77777777" w:rsidR="00ED4DC3" w:rsidRPr="00ED4DC3" w:rsidRDefault="00ED4DC3" w:rsidP="00ED4DC3">
            <w:pPr>
              <w:rPr>
                <w:sz w:val="20"/>
                <w:szCs w:val="20"/>
              </w:rPr>
            </w:pPr>
          </w:p>
        </w:tc>
        <w:tc>
          <w:tcPr>
            <w:tcW w:w="1440" w:type="dxa"/>
          </w:tcPr>
          <w:p w14:paraId="4ACAA8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Chalcidoidea</w:t>
            </w:r>
          </w:p>
        </w:tc>
        <w:tc>
          <w:tcPr>
            <w:tcW w:w="1800" w:type="dxa"/>
          </w:tcPr>
          <w:p w14:paraId="5BBAF6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Chalcididae</w:t>
            </w:r>
          </w:p>
        </w:tc>
        <w:tc>
          <w:tcPr>
            <w:tcW w:w="1710" w:type="dxa"/>
          </w:tcPr>
          <w:p w14:paraId="2E99E1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05F32C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F2B59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09F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7A2300B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40358A8" w14:textId="77777777" w:rsidR="00ED4DC3" w:rsidRPr="00ED4DC3" w:rsidRDefault="00ED4DC3" w:rsidP="00ED4DC3">
            <w:pPr>
              <w:rPr>
                <w:sz w:val="20"/>
                <w:szCs w:val="20"/>
              </w:rPr>
            </w:pPr>
          </w:p>
        </w:tc>
        <w:tc>
          <w:tcPr>
            <w:tcW w:w="1440" w:type="dxa"/>
          </w:tcPr>
          <w:p w14:paraId="3F6D11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351A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Encrytidae</w:t>
            </w:r>
          </w:p>
        </w:tc>
        <w:tc>
          <w:tcPr>
            <w:tcW w:w="1710" w:type="dxa"/>
          </w:tcPr>
          <w:p w14:paraId="4E4028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E60F5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8B908E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D964D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23</w:t>
            </w:r>
          </w:p>
        </w:tc>
      </w:tr>
      <w:tr w:rsidR="00ED4DC3" w:rsidRPr="00ED4DC3" w14:paraId="7EF361C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BE03A96" w14:textId="77777777" w:rsidR="00ED4DC3" w:rsidRPr="00ED4DC3" w:rsidRDefault="00ED4DC3" w:rsidP="00ED4DC3">
            <w:pPr>
              <w:rPr>
                <w:sz w:val="20"/>
                <w:szCs w:val="20"/>
              </w:rPr>
            </w:pPr>
          </w:p>
        </w:tc>
        <w:tc>
          <w:tcPr>
            <w:tcW w:w="1440" w:type="dxa"/>
          </w:tcPr>
          <w:p w14:paraId="543463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8EAA0B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Eucharitidae</w:t>
            </w:r>
          </w:p>
        </w:tc>
        <w:tc>
          <w:tcPr>
            <w:tcW w:w="1710" w:type="dxa"/>
          </w:tcPr>
          <w:p w14:paraId="5C236A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AA9C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D5001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1492A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10E741D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FC0735" w14:textId="77777777" w:rsidR="00ED4DC3" w:rsidRPr="00ED4DC3" w:rsidRDefault="00ED4DC3" w:rsidP="00ED4DC3">
            <w:pPr>
              <w:rPr>
                <w:sz w:val="20"/>
                <w:szCs w:val="20"/>
              </w:rPr>
            </w:pPr>
          </w:p>
        </w:tc>
        <w:tc>
          <w:tcPr>
            <w:tcW w:w="1440" w:type="dxa"/>
          </w:tcPr>
          <w:p w14:paraId="34AD61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A7BD4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Eulophidae</w:t>
            </w:r>
          </w:p>
        </w:tc>
        <w:tc>
          <w:tcPr>
            <w:tcW w:w="1710" w:type="dxa"/>
          </w:tcPr>
          <w:p w14:paraId="7BA6E9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D51A8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0BC519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92C6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16</w:t>
            </w:r>
          </w:p>
        </w:tc>
      </w:tr>
      <w:tr w:rsidR="00ED4DC3" w:rsidRPr="00ED4DC3" w14:paraId="2C5D1A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2D61F6A" w14:textId="77777777" w:rsidR="00ED4DC3" w:rsidRPr="00ED4DC3" w:rsidRDefault="00ED4DC3" w:rsidP="00ED4DC3">
            <w:pPr>
              <w:rPr>
                <w:sz w:val="20"/>
                <w:szCs w:val="20"/>
              </w:rPr>
            </w:pPr>
          </w:p>
        </w:tc>
        <w:tc>
          <w:tcPr>
            <w:tcW w:w="1440" w:type="dxa"/>
          </w:tcPr>
          <w:p w14:paraId="3B7FE9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52C70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Eupelmidae</w:t>
            </w:r>
          </w:p>
        </w:tc>
        <w:tc>
          <w:tcPr>
            <w:tcW w:w="1710" w:type="dxa"/>
          </w:tcPr>
          <w:p w14:paraId="04EEF6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A452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3BAED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3A65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4AB2FB2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ADB592A" w14:textId="77777777" w:rsidR="00ED4DC3" w:rsidRPr="00ED4DC3" w:rsidRDefault="00ED4DC3" w:rsidP="00ED4DC3">
            <w:pPr>
              <w:rPr>
                <w:sz w:val="20"/>
                <w:szCs w:val="20"/>
              </w:rPr>
            </w:pPr>
          </w:p>
        </w:tc>
        <w:tc>
          <w:tcPr>
            <w:tcW w:w="1440" w:type="dxa"/>
          </w:tcPr>
          <w:p w14:paraId="1BF85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118A0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Eurytomidae</w:t>
            </w:r>
          </w:p>
        </w:tc>
        <w:tc>
          <w:tcPr>
            <w:tcW w:w="1710" w:type="dxa"/>
          </w:tcPr>
          <w:p w14:paraId="48CAFB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E2105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3DF98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E8F2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4E74531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5A6122" w14:textId="77777777" w:rsidR="00ED4DC3" w:rsidRPr="00ED4DC3" w:rsidRDefault="00ED4DC3" w:rsidP="00ED4DC3">
            <w:pPr>
              <w:rPr>
                <w:sz w:val="20"/>
                <w:szCs w:val="20"/>
              </w:rPr>
            </w:pPr>
          </w:p>
        </w:tc>
        <w:tc>
          <w:tcPr>
            <w:tcW w:w="1440" w:type="dxa"/>
          </w:tcPr>
          <w:p w14:paraId="594D3E4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A02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Mymaridae</w:t>
            </w:r>
          </w:p>
        </w:tc>
        <w:tc>
          <w:tcPr>
            <w:tcW w:w="1710" w:type="dxa"/>
          </w:tcPr>
          <w:p w14:paraId="2F1DEB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9DB685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13DA5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51129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48E12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A3F0F8" w14:textId="77777777" w:rsidR="00ED4DC3" w:rsidRPr="00ED4DC3" w:rsidRDefault="00ED4DC3" w:rsidP="00ED4DC3">
            <w:pPr>
              <w:rPr>
                <w:sz w:val="20"/>
                <w:szCs w:val="20"/>
              </w:rPr>
            </w:pPr>
          </w:p>
        </w:tc>
        <w:tc>
          <w:tcPr>
            <w:tcW w:w="1440" w:type="dxa"/>
          </w:tcPr>
          <w:p w14:paraId="2F6037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942032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Perilampidae</w:t>
            </w:r>
          </w:p>
        </w:tc>
        <w:tc>
          <w:tcPr>
            <w:tcW w:w="1710" w:type="dxa"/>
          </w:tcPr>
          <w:p w14:paraId="14800B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F3951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4ED16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6945BA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9A7CF1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95B4A3F" w14:textId="77777777" w:rsidR="00ED4DC3" w:rsidRPr="00ED4DC3" w:rsidRDefault="00ED4DC3" w:rsidP="00ED4DC3">
            <w:pPr>
              <w:rPr>
                <w:sz w:val="20"/>
                <w:szCs w:val="20"/>
              </w:rPr>
            </w:pPr>
          </w:p>
        </w:tc>
        <w:tc>
          <w:tcPr>
            <w:tcW w:w="1440" w:type="dxa"/>
          </w:tcPr>
          <w:p w14:paraId="0E3C11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1879B8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Pteromalidae</w:t>
            </w:r>
          </w:p>
        </w:tc>
        <w:tc>
          <w:tcPr>
            <w:tcW w:w="1710" w:type="dxa"/>
          </w:tcPr>
          <w:p w14:paraId="3A66E8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8E142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4C67A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D5464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7FA8964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5C16C31" w14:textId="77777777" w:rsidR="00ED4DC3" w:rsidRPr="00ED4DC3" w:rsidRDefault="00ED4DC3" w:rsidP="00ED4DC3">
            <w:pPr>
              <w:rPr>
                <w:sz w:val="20"/>
                <w:szCs w:val="20"/>
              </w:rPr>
            </w:pPr>
          </w:p>
        </w:tc>
        <w:tc>
          <w:tcPr>
            <w:tcW w:w="1440" w:type="dxa"/>
          </w:tcPr>
          <w:p w14:paraId="286079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82CA9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Torymidae</w:t>
            </w:r>
          </w:p>
        </w:tc>
        <w:tc>
          <w:tcPr>
            <w:tcW w:w="1710" w:type="dxa"/>
          </w:tcPr>
          <w:p w14:paraId="0467B8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A2E40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B73175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543C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04AF66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19A3568" w14:textId="77777777" w:rsidR="00ED4DC3" w:rsidRPr="00ED4DC3" w:rsidRDefault="00ED4DC3" w:rsidP="00ED4DC3">
            <w:pPr>
              <w:rPr>
                <w:sz w:val="20"/>
                <w:szCs w:val="20"/>
              </w:rPr>
            </w:pPr>
          </w:p>
        </w:tc>
        <w:tc>
          <w:tcPr>
            <w:tcW w:w="1440" w:type="dxa"/>
          </w:tcPr>
          <w:p w14:paraId="13FF83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C76628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Trichogrammatidae</w:t>
            </w:r>
          </w:p>
        </w:tc>
        <w:tc>
          <w:tcPr>
            <w:tcW w:w="1710" w:type="dxa"/>
          </w:tcPr>
          <w:p w14:paraId="74AE21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7436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047FF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2AC4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66C1E5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80DAF2D" w14:textId="77777777" w:rsidR="00ED4DC3" w:rsidRPr="00ED4DC3" w:rsidRDefault="00ED4DC3" w:rsidP="00ED4DC3">
            <w:pPr>
              <w:rPr>
                <w:sz w:val="20"/>
                <w:szCs w:val="20"/>
              </w:rPr>
            </w:pPr>
          </w:p>
        </w:tc>
        <w:tc>
          <w:tcPr>
            <w:tcW w:w="1440" w:type="dxa"/>
          </w:tcPr>
          <w:p w14:paraId="200639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b/>
                <w:bCs/>
                <w:sz w:val="20"/>
                <w:szCs w:val="20"/>
              </w:rPr>
            </w:pPr>
          </w:p>
        </w:tc>
        <w:tc>
          <w:tcPr>
            <w:tcW w:w="1800" w:type="dxa"/>
          </w:tcPr>
          <w:p w14:paraId="29E9E8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Signiphoridae</w:t>
            </w:r>
          </w:p>
        </w:tc>
        <w:tc>
          <w:tcPr>
            <w:tcW w:w="1710" w:type="dxa"/>
          </w:tcPr>
          <w:p w14:paraId="0D8E62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A534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8839C9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C1AAD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0B97C1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CD59A31" w14:textId="77777777" w:rsidR="00ED4DC3" w:rsidRPr="00ED4DC3" w:rsidRDefault="00ED4DC3" w:rsidP="00ED4DC3">
            <w:pPr>
              <w:rPr>
                <w:sz w:val="20"/>
                <w:szCs w:val="20"/>
              </w:rPr>
            </w:pPr>
          </w:p>
        </w:tc>
        <w:tc>
          <w:tcPr>
            <w:tcW w:w="1440" w:type="dxa"/>
          </w:tcPr>
          <w:p w14:paraId="598943C8" w14:textId="77777777" w:rsidR="00ED4DC3" w:rsidRPr="00ED4DC3" w:rsidRDefault="007802D4"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8" w:history="1">
              <w:r w:rsidR="00ED4DC3" w:rsidRPr="00ED4DC3">
                <w:rPr>
                  <w:bCs/>
                  <w:sz w:val="20"/>
                  <w:szCs w:val="20"/>
                </w:rPr>
                <w:t>Cynipoidea</w:t>
              </w:r>
            </w:hyperlink>
          </w:p>
        </w:tc>
        <w:tc>
          <w:tcPr>
            <w:tcW w:w="1800" w:type="dxa"/>
          </w:tcPr>
          <w:p w14:paraId="01FA44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Figitidae</w:t>
            </w:r>
          </w:p>
        </w:tc>
        <w:tc>
          <w:tcPr>
            <w:tcW w:w="1710" w:type="dxa"/>
          </w:tcPr>
          <w:p w14:paraId="792D0F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0C174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8AA6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BC6FA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E62116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7F8AC1E" w14:textId="77777777" w:rsidR="00ED4DC3" w:rsidRPr="00ED4DC3" w:rsidRDefault="00ED4DC3" w:rsidP="00ED4DC3">
            <w:pPr>
              <w:rPr>
                <w:sz w:val="20"/>
                <w:szCs w:val="20"/>
              </w:rPr>
            </w:pPr>
          </w:p>
        </w:tc>
        <w:tc>
          <w:tcPr>
            <w:tcW w:w="1440" w:type="dxa"/>
          </w:tcPr>
          <w:p w14:paraId="79EFEC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Ichnuemoidea</w:t>
            </w:r>
          </w:p>
        </w:tc>
        <w:tc>
          <w:tcPr>
            <w:tcW w:w="1800" w:type="dxa"/>
          </w:tcPr>
          <w:p w14:paraId="0441FF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Braconidae</w:t>
            </w:r>
          </w:p>
        </w:tc>
        <w:tc>
          <w:tcPr>
            <w:tcW w:w="1710" w:type="dxa"/>
          </w:tcPr>
          <w:p w14:paraId="73062C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DE8A4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6C570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9549E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C81A95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342DA24" w14:textId="77777777" w:rsidR="00ED4DC3" w:rsidRPr="00ED4DC3" w:rsidRDefault="00ED4DC3" w:rsidP="00ED4DC3">
            <w:pPr>
              <w:rPr>
                <w:sz w:val="20"/>
                <w:szCs w:val="20"/>
              </w:rPr>
            </w:pPr>
          </w:p>
        </w:tc>
        <w:tc>
          <w:tcPr>
            <w:tcW w:w="1440" w:type="dxa"/>
          </w:tcPr>
          <w:p w14:paraId="06B747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03580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Pr>
          <w:p w14:paraId="5FA0B9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Tersilochinae</w:t>
            </w:r>
          </w:p>
        </w:tc>
        <w:tc>
          <w:tcPr>
            <w:tcW w:w="1440" w:type="dxa"/>
          </w:tcPr>
          <w:p w14:paraId="33ECD7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0124A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8BCC2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B333CD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5496484" w14:textId="77777777" w:rsidR="00ED4DC3" w:rsidRPr="00ED4DC3" w:rsidRDefault="00ED4DC3" w:rsidP="00ED4DC3">
            <w:pPr>
              <w:rPr>
                <w:sz w:val="20"/>
                <w:szCs w:val="20"/>
              </w:rPr>
            </w:pPr>
          </w:p>
        </w:tc>
        <w:tc>
          <w:tcPr>
            <w:tcW w:w="1440" w:type="dxa"/>
            <w:tcBorders>
              <w:bottom w:val="single" w:sz="4" w:space="0" w:color="auto"/>
            </w:tcBorders>
          </w:tcPr>
          <w:p w14:paraId="3BA1D89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4AFE30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Borders>
              <w:bottom w:val="single" w:sz="4" w:space="0" w:color="auto"/>
            </w:tcBorders>
          </w:tcPr>
          <w:p w14:paraId="14A516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C71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074A8C8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1FDA8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F4C52BC"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7B18C0C" w14:textId="77777777" w:rsidR="00ED4DC3" w:rsidRPr="00ED4DC3" w:rsidRDefault="00ED4DC3" w:rsidP="00ED4DC3">
            <w:pPr>
              <w:rPr>
                <w:sz w:val="20"/>
                <w:szCs w:val="20"/>
              </w:rPr>
            </w:pPr>
            <w:r w:rsidRPr="00ED4DC3">
              <w:rPr>
                <w:sz w:val="20"/>
                <w:szCs w:val="20"/>
              </w:rPr>
              <w:t>Lepidoptera</w:t>
            </w:r>
          </w:p>
        </w:tc>
        <w:tc>
          <w:tcPr>
            <w:tcW w:w="1440" w:type="dxa"/>
            <w:tcBorders>
              <w:top w:val="single" w:sz="4" w:space="0" w:color="auto"/>
              <w:bottom w:val="nil"/>
            </w:tcBorders>
          </w:tcPr>
          <w:p w14:paraId="01568BF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Adeloidea</w:t>
            </w:r>
          </w:p>
        </w:tc>
        <w:tc>
          <w:tcPr>
            <w:tcW w:w="1800" w:type="dxa"/>
            <w:tcBorders>
              <w:top w:val="single" w:sz="4" w:space="0" w:color="auto"/>
              <w:bottom w:val="nil"/>
            </w:tcBorders>
          </w:tcPr>
          <w:p w14:paraId="70435F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nil"/>
            </w:tcBorders>
          </w:tcPr>
          <w:p w14:paraId="63AF33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535F649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DA209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1C4A09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8C7E4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0E0ECECA" w14:textId="77777777" w:rsidR="00ED4DC3" w:rsidRPr="00ED4DC3" w:rsidRDefault="00ED4DC3" w:rsidP="00ED4DC3">
            <w:pPr>
              <w:rPr>
                <w:sz w:val="20"/>
                <w:szCs w:val="20"/>
              </w:rPr>
            </w:pPr>
            <w:r w:rsidRPr="00ED4DC3">
              <w:rPr>
                <w:sz w:val="20"/>
                <w:szCs w:val="20"/>
              </w:rPr>
              <w:t>Lepidoptera</w:t>
            </w:r>
          </w:p>
        </w:tc>
        <w:tc>
          <w:tcPr>
            <w:tcW w:w="1440" w:type="dxa"/>
            <w:tcBorders>
              <w:top w:val="nil"/>
            </w:tcBorders>
          </w:tcPr>
          <w:p w14:paraId="691FE2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07495D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Nymphalidae</w:t>
            </w:r>
          </w:p>
        </w:tc>
        <w:tc>
          <w:tcPr>
            <w:tcW w:w="1710" w:type="dxa"/>
            <w:tcBorders>
              <w:top w:val="nil"/>
            </w:tcBorders>
          </w:tcPr>
          <w:p w14:paraId="248E00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76BB2B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0585A51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731B48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60A98F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79C0A3A" w14:textId="77777777" w:rsidR="00ED4DC3" w:rsidRPr="00ED4DC3" w:rsidRDefault="00ED4DC3" w:rsidP="00ED4DC3">
            <w:pPr>
              <w:rPr>
                <w:sz w:val="20"/>
                <w:szCs w:val="20"/>
              </w:rPr>
            </w:pPr>
            <w:r w:rsidRPr="00ED4DC3">
              <w:rPr>
                <w:sz w:val="20"/>
                <w:szCs w:val="20"/>
              </w:rPr>
              <w:t>Lepidoptera</w:t>
            </w:r>
          </w:p>
        </w:tc>
        <w:tc>
          <w:tcPr>
            <w:tcW w:w="1440" w:type="dxa"/>
          </w:tcPr>
          <w:p w14:paraId="28411D0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50353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Papilionidae</w:t>
            </w:r>
          </w:p>
          <w:p w14:paraId="4BB023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F61B9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95D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95C3C8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28B9A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0D0633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63FF4DD1" w14:textId="77777777" w:rsidR="00ED4DC3" w:rsidRPr="00ED4DC3" w:rsidRDefault="00ED4DC3" w:rsidP="00ED4DC3">
            <w:pPr>
              <w:rPr>
                <w:sz w:val="20"/>
                <w:szCs w:val="20"/>
              </w:rPr>
            </w:pPr>
            <w:r w:rsidRPr="00ED4DC3">
              <w:rPr>
                <w:sz w:val="20"/>
                <w:szCs w:val="20"/>
              </w:rPr>
              <w:t>Lepidoptera</w:t>
            </w:r>
          </w:p>
        </w:tc>
        <w:tc>
          <w:tcPr>
            <w:tcW w:w="1440" w:type="dxa"/>
            <w:tcBorders>
              <w:bottom w:val="single" w:sz="4" w:space="0" w:color="auto"/>
            </w:tcBorders>
          </w:tcPr>
          <w:p w14:paraId="545945A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7FD22C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CF2B4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460D9C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133781B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77AA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BA3F3C5"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57A36BA" w14:textId="77777777" w:rsidR="00ED4DC3" w:rsidRPr="00ED4DC3" w:rsidRDefault="00ED4DC3" w:rsidP="00ED4DC3">
            <w:pPr>
              <w:rPr>
                <w:sz w:val="20"/>
                <w:szCs w:val="20"/>
              </w:rPr>
            </w:pPr>
            <w:r w:rsidRPr="00ED4DC3">
              <w:rPr>
                <w:sz w:val="20"/>
                <w:szCs w:val="20"/>
              </w:rPr>
              <w:t>Microcorphyia</w:t>
            </w:r>
          </w:p>
        </w:tc>
        <w:tc>
          <w:tcPr>
            <w:tcW w:w="1440" w:type="dxa"/>
            <w:tcBorders>
              <w:top w:val="single" w:sz="4" w:space="0" w:color="auto"/>
              <w:bottom w:val="single" w:sz="4" w:space="0" w:color="auto"/>
            </w:tcBorders>
          </w:tcPr>
          <w:p w14:paraId="7C9254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14D14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3C870D0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240A81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4223912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6983AD8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FC3964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BCBB876" w14:textId="77777777" w:rsidR="00ED4DC3" w:rsidRPr="00ED4DC3" w:rsidRDefault="00ED4DC3" w:rsidP="00ED4DC3">
            <w:pPr>
              <w:rPr>
                <w:sz w:val="20"/>
                <w:szCs w:val="20"/>
              </w:rPr>
            </w:pPr>
            <w:r w:rsidRPr="00ED4DC3">
              <w:rPr>
                <w:sz w:val="20"/>
                <w:szCs w:val="20"/>
              </w:rPr>
              <w:t>Neuroptera</w:t>
            </w:r>
          </w:p>
        </w:tc>
        <w:tc>
          <w:tcPr>
            <w:tcW w:w="1440" w:type="dxa"/>
            <w:tcBorders>
              <w:top w:val="single" w:sz="4" w:space="0" w:color="auto"/>
              <w:bottom w:val="single" w:sz="4" w:space="0" w:color="auto"/>
            </w:tcBorders>
          </w:tcPr>
          <w:p w14:paraId="317076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4276AC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Chrysopidae</w:t>
            </w:r>
          </w:p>
        </w:tc>
        <w:tc>
          <w:tcPr>
            <w:tcW w:w="1710" w:type="dxa"/>
            <w:tcBorders>
              <w:top w:val="single" w:sz="4" w:space="0" w:color="auto"/>
              <w:bottom w:val="single" w:sz="4" w:space="0" w:color="auto"/>
            </w:tcBorders>
          </w:tcPr>
          <w:p w14:paraId="5DB83C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FF5C1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20E5F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C7BADB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6C3C1F0"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D68EAFF" w14:textId="77777777" w:rsidR="00ED4DC3" w:rsidRPr="00ED4DC3" w:rsidRDefault="00ED4DC3" w:rsidP="00ED4DC3">
            <w:pPr>
              <w:rPr>
                <w:sz w:val="20"/>
                <w:szCs w:val="20"/>
              </w:rPr>
            </w:pPr>
            <w:r w:rsidRPr="00ED4DC3">
              <w:rPr>
                <w:sz w:val="20"/>
                <w:szCs w:val="20"/>
              </w:rPr>
              <w:t>Orthoptera</w:t>
            </w:r>
          </w:p>
        </w:tc>
        <w:tc>
          <w:tcPr>
            <w:tcW w:w="1440" w:type="dxa"/>
            <w:tcBorders>
              <w:top w:val="single" w:sz="4" w:space="0" w:color="auto"/>
              <w:bottom w:val="single" w:sz="4" w:space="0" w:color="auto"/>
            </w:tcBorders>
          </w:tcPr>
          <w:p w14:paraId="4D0C24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65D6E55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002928C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60D28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C5DC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1EB2A7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0DB053A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EF3F033" w14:textId="77777777" w:rsidR="00ED4DC3" w:rsidRPr="00ED4DC3" w:rsidRDefault="00ED4DC3" w:rsidP="00ED4DC3">
            <w:pPr>
              <w:rPr>
                <w:color w:val="000000"/>
                <w:sz w:val="20"/>
                <w:szCs w:val="20"/>
              </w:rPr>
            </w:pPr>
            <w:r w:rsidRPr="00ED4DC3">
              <w:rPr>
                <w:color w:val="000000"/>
                <w:sz w:val="20"/>
                <w:szCs w:val="20"/>
              </w:rPr>
              <w:t>Solifugae</w:t>
            </w:r>
          </w:p>
        </w:tc>
        <w:tc>
          <w:tcPr>
            <w:tcW w:w="1440" w:type="dxa"/>
            <w:tcBorders>
              <w:top w:val="single" w:sz="4" w:space="0" w:color="auto"/>
              <w:bottom w:val="single" w:sz="4" w:space="0" w:color="auto"/>
            </w:tcBorders>
          </w:tcPr>
          <w:p w14:paraId="4F52B0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32489A3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6506F9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6D6D91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2B5409C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5207B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70615DE1"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084D0DB" w14:textId="77777777" w:rsidR="00ED4DC3" w:rsidRPr="00ED4DC3" w:rsidRDefault="00ED4DC3" w:rsidP="00ED4DC3">
            <w:pPr>
              <w:rPr>
                <w:color w:val="000000"/>
                <w:sz w:val="20"/>
                <w:szCs w:val="20"/>
              </w:rPr>
            </w:pPr>
            <w:r w:rsidRPr="00ED4DC3">
              <w:rPr>
                <w:color w:val="000000"/>
                <w:sz w:val="20"/>
                <w:szCs w:val="20"/>
              </w:rPr>
              <w:t>Thysanoptera</w:t>
            </w:r>
          </w:p>
        </w:tc>
        <w:tc>
          <w:tcPr>
            <w:tcW w:w="1440" w:type="dxa"/>
            <w:tcBorders>
              <w:top w:val="single" w:sz="4" w:space="0" w:color="auto"/>
              <w:bottom w:val="single" w:sz="4" w:space="0" w:color="auto"/>
            </w:tcBorders>
          </w:tcPr>
          <w:p w14:paraId="424D301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3A7D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CE408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325C5F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B28CE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077D63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137</w:t>
            </w:r>
          </w:p>
        </w:tc>
      </w:tr>
      <w:tr w:rsidR="00ED4DC3" w:rsidRPr="00ED4DC3" w14:paraId="6C14F7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tcBorders>
          </w:tcPr>
          <w:p w14:paraId="625B8762" w14:textId="77777777" w:rsidR="00ED4DC3" w:rsidRPr="00ED4DC3" w:rsidRDefault="00ED4DC3" w:rsidP="00ED4DC3">
            <w:pPr>
              <w:rPr>
                <w:color w:val="000000"/>
                <w:sz w:val="20"/>
                <w:szCs w:val="20"/>
              </w:rPr>
            </w:pPr>
            <w:r w:rsidRPr="00ED4DC3">
              <w:rPr>
                <w:color w:val="000000"/>
                <w:sz w:val="20"/>
                <w:szCs w:val="20"/>
              </w:rPr>
              <w:t>Trichoptera</w:t>
            </w:r>
          </w:p>
        </w:tc>
        <w:tc>
          <w:tcPr>
            <w:tcW w:w="1440" w:type="dxa"/>
            <w:tcBorders>
              <w:top w:val="single" w:sz="4" w:space="0" w:color="auto"/>
            </w:tcBorders>
          </w:tcPr>
          <w:p w14:paraId="6C65A4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tcBorders>
          </w:tcPr>
          <w:p w14:paraId="1258299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tcBorders>
          </w:tcPr>
          <w:p w14:paraId="5B3F63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tcBorders>
          </w:tcPr>
          <w:p w14:paraId="29DE34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tcBorders>
          </w:tcPr>
          <w:p w14:paraId="4C8CA1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tcBorders>
          </w:tcPr>
          <w:p w14:paraId="4A1A3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bl>
    <w:p w14:paraId="7B701386" w14:textId="77777777" w:rsidR="00ED4DC3" w:rsidRPr="00ED4DC3" w:rsidRDefault="00ED4DC3" w:rsidP="00ED4DC3">
      <w:pPr>
        <w:spacing w:line="240" w:lineRule="auto"/>
      </w:pPr>
    </w:p>
    <w:p w14:paraId="15A9F930" w14:textId="77777777" w:rsidR="00ED4DC3" w:rsidRDefault="00ED4DC3" w:rsidP="009C7F0B"/>
    <w:p w14:paraId="34C96381" w14:textId="77777777" w:rsidR="00ED4DC3" w:rsidRDefault="00ED4DC3" w:rsidP="009C7F0B"/>
    <w:p w14:paraId="2CFB2721" w14:textId="77777777" w:rsidR="00ED4DC3" w:rsidRDefault="00ED4DC3" w:rsidP="009C7F0B"/>
    <w:p w14:paraId="3A18D99B" w14:textId="77777777" w:rsidR="00ED4DC3" w:rsidRDefault="00ED4DC3" w:rsidP="009C7F0B"/>
    <w:p w14:paraId="6660E71F" w14:textId="77777777" w:rsidR="00ED4DC3" w:rsidRDefault="00ED4DC3" w:rsidP="009C7F0B"/>
    <w:p w14:paraId="2E8F8BF8" w14:textId="77777777" w:rsidR="00ED4DC3" w:rsidRDefault="00ED4DC3" w:rsidP="009C7F0B"/>
    <w:p w14:paraId="53F97EA9" w14:textId="77777777" w:rsidR="00ED4DC3" w:rsidRDefault="00ED4DC3" w:rsidP="009C7F0B"/>
    <w:p w14:paraId="257D03DF" w14:textId="77777777" w:rsidR="00ED4DC3" w:rsidRDefault="00ED4DC3" w:rsidP="009C7F0B"/>
    <w:p w14:paraId="57B8DC83" w14:textId="7DEBE73F" w:rsidR="00687D02" w:rsidRDefault="00687D02" w:rsidP="009C7F0B"/>
    <w:p w14:paraId="662ECA99" w14:textId="77777777" w:rsidR="003B5479" w:rsidRPr="003B5479" w:rsidRDefault="003B5479" w:rsidP="00193054">
      <w:pPr>
        <w:rPr>
          <w:u w:val="single"/>
        </w:rPr>
      </w:pPr>
      <w:r w:rsidRPr="003B5479">
        <w:rPr>
          <w:u w:val="single"/>
        </w:rPr>
        <w:t>Appendix B</w:t>
      </w:r>
    </w:p>
    <w:p w14:paraId="2C1F38C8" w14:textId="67F1E40F" w:rsidR="00193054" w:rsidRDefault="003B5479" w:rsidP="00193054">
      <w:r>
        <w:t xml:space="preserve">Model selection from results </w:t>
      </w:r>
      <w:r w:rsidR="009E3036">
        <w:t>of Table 1, full model of Table 1 and RTU interaction models for Table 3</w:t>
      </w:r>
    </w:p>
    <w:p w14:paraId="44D22B65" w14:textId="77777777" w:rsidR="00193054" w:rsidRDefault="00FD1DD7" w:rsidP="00193054">
      <w:r>
        <w:t>Table B1</w:t>
      </w:r>
      <w:r w:rsidR="0007687C">
        <w:t>: Likelihood ratio test c</w:t>
      </w:r>
      <w:r w:rsidR="00193054">
        <w:t>omparison of random intercept model, additive and interaction</w:t>
      </w:r>
      <w:r w:rsidR="0007687C">
        <w:t xml:space="preserve"> GLMM negative binomial models for where total flower v</w:t>
      </w:r>
      <w:r w:rsidR="00F23CDB">
        <w:t>isits are the response variable. Null model is flowers.pot with the random intercept, additive is flower.pot + blooming + microsite and interaction in flowers.pot + blooming * microsite.</w:t>
      </w:r>
      <w:r w:rsidR="0007687C">
        <w:t xml:space="preserve"> </w:t>
      </w:r>
    </w:p>
    <w:p w14:paraId="4DD79A42" w14:textId="77777777" w:rsidR="00193054" w:rsidRDefault="00193054" w:rsidP="00193054">
      <w:pPr>
        <w:pStyle w:val="HTMLPreformatted"/>
        <w:shd w:val="clear" w:color="auto" w:fill="FFFFFF"/>
        <w:wordWrap w:val="0"/>
        <w:spacing w:line="205" w:lineRule="atLeast"/>
        <w:rPr>
          <w:rStyle w:val="gnkrckgcmsb"/>
          <w:rFonts w:ascii="Lucida Console" w:hAnsi="Lucida Console"/>
          <w:color w:val="0000FF"/>
        </w:rPr>
      </w:pPr>
    </w:p>
    <w:tbl>
      <w:tblPr>
        <w:tblStyle w:val="PlainTable21"/>
        <w:tblW w:w="0" w:type="auto"/>
        <w:tblLook w:val="04A0" w:firstRow="1" w:lastRow="0" w:firstColumn="1" w:lastColumn="0" w:noHBand="0" w:noVBand="1"/>
      </w:tblPr>
      <w:tblGrid>
        <w:gridCol w:w="1890"/>
        <w:gridCol w:w="1225"/>
        <w:gridCol w:w="1568"/>
        <w:gridCol w:w="1617"/>
        <w:gridCol w:w="1525"/>
        <w:gridCol w:w="1525"/>
      </w:tblGrid>
      <w:tr w:rsidR="00193054" w:rsidRPr="0007687C" w14:paraId="1405684E"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345A446"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225" w:type="dxa"/>
          </w:tcPr>
          <w:p w14:paraId="01BC0A85"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25EC31D0"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713FB375"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33D47781"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78F96E3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rsidRPr="0007687C" w14:paraId="2B997ACF"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7F40CB"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225" w:type="dxa"/>
          </w:tcPr>
          <w:p w14:paraId="62E5780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83A5493"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1164.8</w:t>
            </w:r>
          </w:p>
        </w:tc>
        <w:tc>
          <w:tcPr>
            <w:tcW w:w="1617" w:type="dxa"/>
          </w:tcPr>
          <w:p w14:paraId="10CB4F7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1178.6</w:t>
            </w:r>
          </w:p>
        </w:tc>
        <w:tc>
          <w:tcPr>
            <w:tcW w:w="1525" w:type="dxa"/>
          </w:tcPr>
          <w:p w14:paraId="62B352D4"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147D726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rsidRPr="0007687C" w14:paraId="309B7E7B" w14:textId="77777777" w:rsidTr="0007687C">
        <w:tc>
          <w:tcPr>
            <w:cnfStyle w:val="001000000000" w:firstRow="0" w:lastRow="0" w:firstColumn="1" w:lastColumn="0" w:oddVBand="0" w:evenVBand="0" w:oddHBand="0" w:evenHBand="0" w:firstRowFirstColumn="0" w:firstRowLastColumn="0" w:lastRowFirstColumn="0" w:lastRowLastColumn="0"/>
            <w:tcW w:w="1890" w:type="dxa"/>
          </w:tcPr>
          <w:p w14:paraId="3A0917F0"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225" w:type="dxa"/>
          </w:tcPr>
          <w:p w14:paraId="09E829A2"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A91DE5B"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1111.6</w:t>
            </w:r>
          </w:p>
        </w:tc>
        <w:tc>
          <w:tcPr>
            <w:tcW w:w="1617" w:type="dxa"/>
          </w:tcPr>
          <w:p w14:paraId="390C0CDF"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1132.3</w:t>
            </w:r>
          </w:p>
        </w:tc>
        <w:tc>
          <w:tcPr>
            <w:tcW w:w="1525" w:type="dxa"/>
          </w:tcPr>
          <w:p w14:paraId="1E56894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57.1788</w:t>
            </w:r>
          </w:p>
        </w:tc>
        <w:tc>
          <w:tcPr>
            <w:tcW w:w="1525" w:type="dxa"/>
          </w:tcPr>
          <w:p w14:paraId="78DC259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rsidRPr="0007687C" w14:paraId="5B7F35AD"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500023"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225" w:type="dxa"/>
          </w:tcPr>
          <w:p w14:paraId="1022152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0693771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1113.6</w:t>
            </w:r>
          </w:p>
        </w:tc>
        <w:tc>
          <w:tcPr>
            <w:tcW w:w="1617" w:type="dxa"/>
          </w:tcPr>
          <w:p w14:paraId="624C0D49"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1137.8</w:t>
            </w:r>
          </w:p>
        </w:tc>
        <w:tc>
          <w:tcPr>
            <w:tcW w:w="1525" w:type="dxa"/>
          </w:tcPr>
          <w:p w14:paraId="1AA68D4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0.0322</w:t>
            </w:r>
          </w:p>
        </w:tc>
        <w:tc>
          <w:tcPr>
            <w:tcW w:w="1525" w:type="dxa"/>
          </w:tcPr>
          <w:p w14:paraId="0285A10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0.8576</w:t>
            </w:r>
          </w:p>
        </w:tc>
      </w:tr>
    </w:tbl>
    <w:p w14:paraId="3A3B072A" w14:textId="77777777" w:rsidR="00193054" w:rsidRPr="0007687C" w:rsidRDefault="00193054" w:rsidP="00193054">
      <w:pPr>
        <w:pStyle w:val="HTMLPreformatted"/>
        <w:shd w:val="clear" w:color="auto" w:fill="FFFFFF"/>
        <w:wordWrap w:val="0"/>
        <w:spacing w:line="205" w:lineRule="atLeast"/>
        <w:rPr>
          <w:rStyle w:val="gnkrckgcmsb"/>
          <w:rFonts w:ascii="Times New Roman" w:hAnsi="Times New Roman" w:cs="Times New Roman"/>
          <w:color w:val="0000FF"/>
          <w:sz w:val="22"/>
          <w:szCs w:val="22"/>
        </w:rPr>
      </w:pPr>
    </w:p>
    <w:p w14:paraId="058EB486" w14:textId="77777777" w:rsidR="00F23CDB" w:rsidRDefault="00F23CDB" w:rsidP="00193054"/>
    <w:p w14:paraId="4EB01920" w14:textId="77777777" w:rsidR="00F23CDB" w:rsidRDefault="00FD1DD7" w:rsidP="00193054">
      <w:r>
        <w:t>Table B2</w:t>
      </w:r>
      <w:r w:rsidR="00F23CDB">
        <w:t>: Likelihood ratio test comparison of random intercept model, additive and interaction GLMM negative binomial models for where total plant visits are the response variable. Null model is flowers.pot with the random intercept, additive is flower.pot + blooming + microsite and interaction in flowers.pot + blooming * microsite.</w:t>
      </w:r>
    </w:p>
    <w:tbl>
      <w:tblPr>
        <w:tblStyle w:val="PlainTable21"/>
        <w:tblW w:w="0" w:type="auto"/>
        <w:tblLook w:val="04A0" w:firstRow="1" w:lastRow="0" w:firstColumn="1" w:lastColumn="0" w:noHBand="0" w:noVBand="1"/>
      </w:tblPr>
      <w:tblGrid>
        <w:gridCol w:w="1980"/>
        <w:gridCol w:w="1135"/>
        <w:gridCol w:w="1568"/>
        <w:gridCol w:w="1617"/>
        <w:gridCol w:w="1525"/>
        <w:gridCol w:w="1525"/>
      </w:tblGrid>
      <w:tr w:rsidR="00193054" w14:paraId="36C840E1"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C0AD0D"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135" w:type="dxa"/>
          </w:tcPr>
          <w:p w14:paraId="7EBBB00C"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015DC4E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0556C3C8"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6CA1938A"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0DA61034"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14:paraId="1E8806F6"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6DD519"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135" w:type="dxa"/>
          </w:tcPr>
          <w:p w14:paraId="7F95065B"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321CEF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1066.0</w:t>
            </w:r>
          </w:p>
        </w:tc>
        <w:tc>
          <w:tcPr>
            <w:tcW w:w="1617" w:type="dxa"/>
          </w:tcPr>
          <w:p w14:paraId="130CAD0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1079.8</w:t>
            </w:r>
          </w:p>
        </w:tc>
        <w:tc>
          <w:tcPr>
            <w:tcW w:w="1525" w:type="dxa"/>
          </w:tcPr>
          <w:p w14:paraId="68567ED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594DF39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14:paraId="1C934234" w14:textId="77777777" w:rsidTr="0007687C">
        <w:tc>
          <w:tcPr>
            <w:cnfStyle w:val="001000000000" w:firstRow="0" w:lastRow="0" w:firstColumn="1" w:lastColumn="0" w:oddVBand="0" w:evenVBand="0" w:oddHBand="0" w:evenHBand="0" w:firstRowFirstColumn="0" w:firstRowLastColumn="0" w:lastRowFirstColumn="0" w:lastRowLastColumn="0"/>
            <w:tcW w:w="1980" w:type="dxa"/>
          </w:tcPr>
          <w:p w14:paraId="637FC9E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135" w:type="dxa"/>
          </w:tcPr>
          <w:p w14:paraId="3872A30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0E4144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1000.7</w:t>
            </w:r>
          </w:p>
        </w:tc>
        <w:tc>
          <w:tcPr>
            <w:tcW w:w="1617" w:type="dxa"/>
          </w:tcPr>
          <w:p w14:paraId="68EB13D3"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1021.5</w:t>
            </w:r>
          </w:p>
        </w:tc>
        <w:tc>
          <w:tcPr>
            <w:tcW w:w="1525" w:type="dxa"/>
          </w:tcPr>
          <w:p w14:paraId="1D6487A8"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69.2940</w:t>
            </w:r>
          </w:p>
        </w:tc>
        <w:tc>
          <w:tcPr>
            <w:tcW w:w="1525" w:type="dxa"/>
          </w:tcPr>
          <w:p w14:paraId="34B4F121"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14:paraId="7BF1E404"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F75B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135" w:type="dxa"/>
          </w:tcPr>
          <w:p w14:paraId="6134E458"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4528FA8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1002.7</w:t>
            </w:r>
          </w:p>
        </w:tc>
        <w:tc>
          <w:tcPr>
            <w:tcW w:w="1617" w:type="dxa"/>
          </w:tcPr>
          <w:p w14:paraId="501F0E5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1026.9</w:t>
            </w:r>
          </w:p>
        </w:tc>
        <w:tc>
          <w:tcPr>
            <w:tcW w:w="1525" w:type="dxa"/>
          </w:tcPr>
          <w:p w14:paraId="5275F38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0.0072</w:t>
            </w:r>
          </w:p>
        </w:tc>
        <w:tc>
          <w:tcPr>
            <w:tcW w:w="1525" w:type="dxa"/>
          </w:tcPr>
          <w:p w14:paraId="120C464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0.9326</w:t>
            </w:r>
          </w:p>
        </w:tc>
      </w:tr>
    </w:tbl>
    <w:p w14:paraId="09C56AD0" w14:textId="77777777" w:rsidR="00193054" w:rsidRDefault="00193054" w:rsidP="00F23CDB"/>
    <w:p w14:paraId="445C0ABC" w14:textId="29104391" w:rsidR="00D92085" w:rsidRDefault="00D92085" w:rsidP="00D92085">
      <w:r>
        <w:t xml:space="preserve">Table B3: Results from negative binomial generalized linear mixed models (lme4, glmer.nb) testing for differences in the frequency of pollinator floral visits and foraging bouts in response to microsite (shrub and open) and blooming stage (pre-blooming and full bloom). Conspecific floral density was included as a predictor and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LightShading1"/>
        <w:tblpPr w:leftFromText="180" w:rightFromText="180" w:vertAnchor="text" w:horzAnchor="margin" w:tblpXSpec="center" w:tblpY="202"/>
        <w:tblW w:w="9905" w:type="dxa"/>
        <w:tblLook w:val="06A0" w:firstRow="1" w:lastRow="0" w:firstColumn="1" w:lastColumn="0" w:noHBand="1" w:noVBand="1"/>
      </w:tblPr>
      <w:tblGrid>
        <w:gridCol w:w="2610"/>
        <w:gridCol w:w="900"/>
        <w:gridCol w:w="1350"/>
        <w:gridCol w:w="1008"/>
        <w:gridCol w:w="1518"/>
        <w:gridCol w:w="1512"/>
        <w:gridCol w:w="1007"/>
      </w:tblGrid>
      <w:tr w:rsidR="00D92085" w:rsidRPr="00144BC1" w14:paraId="212A33BC" w14:textId="77777777" w:rsidTr="00BC6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A149927" w14:textId="77777777" w:rsidR="00D92085" w:rsidRPr="00144BC1" w:rsidRDefault="00D92085" w:rsidP="00BC690E">
            <w:pPr>
              <w:rPr>
                <w:rFonts w:ascii="Times New Roman" w:hAnsi="Times New Roman" w:cs="Times New Roman"/>
                <w:b w:val="0"/>
              </w:rPr>
            </w:pPr>
          </w:p>
        </w:tc>
        <w:tc>
          <w:tcPr>
            <w:tcW w:w="3258" w:type="dxa"/>
            <w:gridSpan w:val="3"/>
          </w:tcPr>
          <w:p w14:paraId="23443241"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Total flower visits</w:t>
            </w:r>
          </w:p>
        </w:tc>
        <w:tc>
          <w:tcPr>
            <w:tcW w:w="4037" w:type="dxa"/>
            <w:gridSpan w:val="3"/>
          </w:tcPr>
          <w:p w14:paraId="0A48AD3A"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Foraging bouts</w:t>
            </w:r>
          </w:p>
        </w:tc>
      </w:tr>
      <w:tr w:rsidR="00D92085" w:rsidRPr="00144BC1" w14:paraId="607887C4"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B0F6678" w14:textId="77777777" w:rsidR="00D92085" w:rsidRPr="00144BC1" w:rsidRDefault="00D92085" w:rsidP="00BC690E">
            <w:pPr>
              <w:rPr>
                <w:rFonts w:ascii="Times New Roman" w:hAnsi="Times New Roman" w:cs="Times New Roman"/>
                <w:sz w:val="20"/>
                <w:szCs w:val="20"/>
                <w:u w:val="single"/>
              </w:rPr>
            </w:pPr>
          </w:p>
        </w:tc>
        <w:tc>
          <w:tcPr>
            <w:tcW w:w="900" w:type="dxa"/>
          </w:tcPr>
          <w:p w14:paraId="48DB0C1E"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350" w:type="dxa"/>
          </w:tcPr>
          <w:p w14:paraId="166CC4ED"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8" w:type="dxa"/>
          </w:tcPr>
          <w:p w14:paraId="65CB6C65"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c>
          <w:tcPr>
            <w:tcW w:w="1518" w:type="dxa"/>
          </w:tcPr>
          <w:p w14:paraId="480A56A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512" w:type="dxa"/>
          </w:tcPr>
          <w:p w14:paraId="4FAB171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7" w:type="dxa"/>
          </w:tcPr>
          <w:p w14:paraId="71A19FB3"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r>
      <w:tr w:rsidR="00D92085" w:rsidRPr="00144BC1" w14:paraId="703C2264" w14:textId="77777777" w:rsidTr="00BC690E">
        <w:trPr>
          <w:trHeight w:val="195"/>
        </w:trPr>
        <w:tc>
          <w:tcPr>
            <w:cnfStyle w:val="001000000000" w:firstRow="0" w:lastRow="0" w:firstColumn="1" w:lastColumn="0" w:oddVBand="0" w:evenVBand="0" w:oddHBand="0" w:evenHBand="0" w:firstRowFirstColumn="0" w:firstRowLastColumn="0" w:lastRowFirstColumn="0" w:lastRowLastColumn="0"/>
            <w:tcW w:w="2610" w:type="dxa"/>
          </w:tcPr>
          <w:p w14:paraId="0AFD6038"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(shrub)</w:t>
            </w:r>
          </w:p>
        </w:tc>
        <w:tc>
          <w:tcPr>
            <w:tcW w:w="900" w:type="dxa"/>
          </w:tcPr>
          <w:p w14:paraId="3560FB0B"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-0.3493</w:t>
            </w:r>
          </w:p>
        </w:tc>
        <w:tc>
          <w:tcPr>
            <w:tcW w:w="1350" w:type="dxa"/>
          </w:tcPr>
          <w:p w14:paraId="648B9F66"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4.4979</w:t>
            </w:r>
          </w:p>
        </w:tc>
        <w:tc>
          <w:tcPr>
            <w:tcW w:w="1008" w:type="dxa"/>
          </w:tcPr>
          <w:p w14:paraId="5B6EF40E"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0.03396</w:t>
            </w:r>
          </w:p>
        </w:tc>
        <w:tc>
          <w:tcPr>
            <w:tcW w:w="1518" w:type="dxa"/>
          </w:tcPr>
          <w:p w14:paraId="4A959B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-0.3258</w:t>
            </w:r>
          </w:p>
        </w:tc>
        <w:tc>
          <w:tcPr>
            <w:tcW w:w="1512" w:type="dxa"/>
          </w:tcPr>
          <w:p w14:paraId="68784C0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5.1183</w:t>
            </w:r>
          </w:p>
        </w:tc>
        <w:tc>
          <w:tcPr>
            <w:tcW w:w="1007" w:type="dxa"/>
          </w:tcPr>
          <w:p w14:paraId="6A08D765"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0.0237</w:t>
            </w:r>
          </w:p>
        </w:tc>
      </w:tr>
      <w:tr w:rsidR="00D92085" w:rsidRPr="00144BC1" w14:paraId="32EFC868"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4E005B53"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Blooming (bloom)</w:t>
            </w:r>
          </w:p>
        </w:tc>
        <w:tc>
          <w:tcPr>
            <w:tcW w:w="900" w:type="dxa"/>
          </w:tcPr>
          <w:p w14:paraId="7EBC68DF"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-1.2473</w:t>
            </w:r>
          </w:p>
        </w:tc>
        <w:tc>
          <w:tcPr>
            <w:tcW w:w="1350" w:type="dxa"/>
          </w:tcPr>
          <w:p w14:paraId="1D103E88"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61.52</w:t>
            </w:r>
          </w:p>
        </w:tc>
        <w:tc>
          <w:tcPr>
            <w:tcW w:w="1008" w:type="dxa"/>
          </w:tcPr>
          <w:p w14:paraId="133BA34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c>
          <w:tcPr>
            <w:tcW w:w="1518" w:type="dxa"/>
          </w:tcPr>
          <w:p w14:paraId="71F39349"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-1.2513</w:t>
            </w:r>
          </w:p>
        </w:tc>
        <w:tc>
          <w:tcPr>
            <w:tcW w:w="1512" w:type="dxa"/>
          </w:tcPr>
          <w:p w14:paraId="28665613"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76.883</w:t>
            </w:r>
          </w:p>
        </w:tc>
        <w:tc>
          <w:tcPr>
            <w:tcW w:w="1007" w:type="dxa"/>
          </w:tcPr>
          <w:p w14:paraId="7900E8CC"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r>
      <w:tr w:rsidR="00D92085" w:rsidRPr="00144BC1" w14:paraId="1C7270F3"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33E7FFA5" w14:textId="77777777" w:rsidR="00D92085" w:rsidRPr="00B01748" w:rsidRDefault="00D92085" w:rsidP="00BC690E">
            <w:pPr>
              <w:pStyle w:val="HTMLPreformatted"/>
              <w:shd w:val="clear" w:color="auto" w:fill="FFFFFF"/>
              <w:wordWrap w:val="0"/>
              <w:jc w:val="center"/>
              <w:rPr>
                <w:rFonts w:ascii="Times New Roman" w:hAnsi="Times New Roman" w:cs="Times New Roman"/>
                <w:b w:val="0"/>
                <w:color w:val="000000"/>
              </w:rPr>
            </w:pPr>
            <w:r w:rsidRPr="00144BC1">
              <w:rPr>
                <w:rStyle w:val="gnkrckgcgsb"/>
                <w:rFonts w:ascii="Times New Roman" w:hAnsi="Times New Roman" w:cs="Times New Roman"/>
                <w:bdr w:val="none" w:sz="0" w:space="0" w:color="auto" w:frame="1"/>
              </w:rPr>
              <w:t>Flowers.pot</w:t>
            </w:r>
          </w:p>
        </w:tc>
        <w:tc>
          <w:tcPr>
            <w:tcW w:w="900" w:type="dxa"/>
          </w:tcPr>
          <w:p w14:paraId="664729D1"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0.0694</w:t>
            </w:r>
          </w:p>
        </w:tc>
        <w:tc>
          <w:tcPr>
            <w:tcW w:w="1350" w:type="dxa"/>
          </w:tcPr>
          <w:p w14:paraId="531C1EB3"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6.9013</w:t>
            </w:r>
          </w:p>
        </w:tc>
        <w:tc>
          <w:tcPr>
            <w:tcW w:w="1008" w:type="dxa"/>
          </w:tcPr>
          <w:p w14:paraId="78D2A8D1"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0.0086</w:t>
            </w:r>
          </w:p>
        </w:tc>
        <w:tc>
          <w:tcPr>
            <w:tcW w:w="1518" w:type="dxa"/>
          </w:tcPr>
          <w:p w14:paraId="44A35A6E"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0.0474</w:t>
            </w:r>
          </w:p>
        </w:tc>
        <w:tc>
          <w:tcPr>
            <w:tcW w:w="1512" w:type="dxa"/>
          </w:tcPr>
          <w:p w14:paraId="49D0F538"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4.1109</w:t>
            </w:r>
          </w:p>
        </w:tc>
        <w:tc>
          <w:tcPr>
            <w:tcW w:w="1007" w:type="dxa"/>
          </w:tcPr>
          <w:p w14:paraId="705C3537"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0.0426</w:t>
            </w:r>
          </w:p>
        </w:tc>
      </w:tr>
      <w:tr w:rsidR="00D92085" w:rsidRPr="00144BC1" w14:paraId="0BD08866"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D63D864"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 Blooming</w:t>
            </w:r>
          </w:p>
        </w:tc>
        <w:tc>
          <w:tcPr>
            <w:tcW w:w="900" w:type="dxa"/>
          </w:tcPr>
          <w:p w14:paraId="2A7164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350" w:type="dxa"/>
          </w:tcPr>
          <w:p w14:paraId="5B2652E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008" w:type="dxa"/>
          </w:tcPr>
          <w:p w14:paraId="68468529" w14:textId="77777777" w:rsidR="00D92085" w:rsidRPr="00144BC1" w:rsidRDefault="00D92085" w:rsidP="00BC690E">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8" w:type="dxa"/>
          </w:tcPr>
          <w:p w14:paraId="746F66A9"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2" w:type="dxa"/>
          </w:tcPr>
          <w:p w14:paraId="70C24964"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007" w:type="dxa"/>
          </w:tcPr>
          <w:p w14:paraId="68868606"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r>
    </w:tbl>
    <w:p w14:paraId="5A0D59F7" w14:textId="69F06242" w:rsidR="00D92085" w:rsidRDefault="00D92085" w:rsidP="00D92085"/>
    <w:p w14:paraId="45F6618E" w14:textId="18096DCA" w:rsidR="00687D02" w:rsidRDefault="00687D02" w:rsidP="00D92085"/>
    <w:p w14:paraId="3CC592C2" w14:textId="77777777" w:rsidR="00687D02" w:rsidRDefault="00687D02" w:rsidP="00D92085"/>
    <w:p w14:paraId="759F5CB1" w14:textId="77777777" w:rsidR="00193054" w:rsidRDefault="00193054" w:rsidP="00ED4DC3">
      <w:pPr>
        <w:pStyle w:val="HTMLPreformatted"/>
        <w:shd w:val="clear" w:color="auto" w:fill="FFFFFF"/>
        <w:suppressAutoHyphens/>
        <w:spacing w:line="205" w:lineRule="atLeast"/>
        <w:rPr>
          <w:rFonts w:ascii="Times New Roman" w:hAnsi="Times New Roman" w:cs="Times New Roman"/>
          <w:color w:val="000000"/>
          <w:sz w:val="24"/>
          <w:szCs w:val="24"/>
        </w:rPr>
      </w:pPr>
    </w:p>
    <w:p w14:paraId="7DB3D5CD" w14:textId="6AAF8B10" w:rsidR="006813CE" w:rsidRDefault="00D92085" w:rsidP="006813CE">
      <w:pPr>
        <w:pStyle w:val="HTMLPreformatted"/>
        <w:shd w:val="clear" w:color="auto" w:fill="FFFFFF"/>
        <w:suppressAutoHyphens/>
        <w:spacing w:line="205" w:lineRule="atLeast"/>
        <w:rPr>
          <w:rStyle w:val="gnkrckgcgsb"/>
          <w:rFonts w:ascii="Lucida Console" w:hAnsi="Lucida Console"/>
          <w:color w:val="000000"/>
          <w:bdr w:val="none" w:sz="0" w:space="0" w:color="auto" w:frame="1"/>
        </w:rPr>
      </w:pPr>
      <w:r>
        <w:rPr>
          <w:rFonts w:ascii="Times New Roman" w:hAnsi="Times New Roman" w:cs="Times New Roman"/>
          <w:color w:val="000000"/>
          <w:sz w:val="24"/>
          <w:szCs w:val="24"/>
        </w:rPr>
        <w:t>Table B4</w:t>
      </w:r>
      <w:r w:rsidR="00F23CDB">
        <w:rPr>
          <w:rFonts w:ascii="Times New Roman" w:hAnsi="Times New Roman" w:cs="Times New Roman"/>
          <w:color w:val="000000"/>
          <w:sz w:val="24"/>
          <w:szCs w:val="24"/>
        </w:rPr>
        <w:t>: Full models</w:t>
      </w:r>
      <w:r w:rsidR="00194E58">
        <w:rPr>
          <w:rFonts w:ascii="Times New Roman" w:hAnsi="Times New Roman" w:cs="Times New Roman"/>
          <w:color w:val="000000"/>
          <w:sz w:val="24"/>
          <w:szCs w:val="24"/>
        </w:rPr>
        <w:t xml:space="preserve">. Quasipoisson </w:t>
      </w:r>
      <w:r w:rsidR="00DF3D84">
        <w:rPr>
          <w:rFonts w:ascii="Times New Roman" w:hAnsi="Times New Roman" w:cs="Times New Roman"/>
          <w:color w:val="000000"/>
          <w:sz w:val="24"/>
          <w:szCs w:val="24"/>
        </w:rPr>
        <w:t>GLMM (glmmPQL, MASS) with three-</w:t>
      </w:r>
      <w:r w:rsidR="00194E58">
        <w:rPr>
          <w:rFonts w:ascii="Times New Roman" w:hAnsi="Times New Roman" w:cs="Times New Roman"/>
          <w:color w:val="000000"/>
          <w:sz w:val="24"/>
          <w:szCs w:val="24"/>
        </w:rPr>
        <w:t>way interaction term for RTU*blooming*microsite</w:t>
      </w:r>
      <w:r w:rsidR="00A168E7">
        <w:rPr>
          <w:rFonts w:ascii="Times New Roman" w:hAnsi="Times New Roman" w:cs="Times New Roman"/>
          <w:color w:val="000000"/>
          <w:sz w:val="24"/>
          <w:szCs w:val="24"/>
        </w:rPr>
        <w:t>. This output from Wald’s Type 3 test. Total flower visits</w:t>
      </w:r>
      <w:r w:rsidR="006813CE">
        <w:rPr>
          <w:rFonts w:ascii="Times New Roman" w:hAnsi="Times New Roman" w:cs="Times New Roman"/>
          <w:color w:val="000000"/>
          <w:sz w:val="24"/>
          <w:szCs w:val="24"/>
        </w:rPr>
        <w:t xml:space="preserve"> and foraging bouts as</w:t>
      </w:r>
      <w:r w:rsidR="00A168E7">
        <w:rPr>
          <w:rFonts w:ascii="Times New Roman" w:hAnsi="Times New Roman" w:cs="Times New Roman"/>
          <w:color w:val="000000"/>
          <w:sz w:val="24"/>
          <w:szCs w:val="24"/>
        </w:rPr>
        <w:t xml:space="preserve"> response. Rep ID as random effect.</w:t>
      </w:r>
      <w:r w:rsidR="006813CE">
        <w:rPr>
          <w:rStyle w:val="gnkrckgcgsb"/>
          <w:rFonts w:ascii="Lucida Console" w:hAnsi="Lucida Console"/>
          <w:color w:val="000000"/>
          <w:bdr w:val="none" w:sz="0" w:space="0" w:color="auto" w:frame="1"/>
        </w:rPr>
        <w:t xml:space="preserve"> </w:t>
      </w:r>
    </w:p>
    <w:p w14:paraId="771E2210" w14:textId="77777777" w:rsidR="006813CE" w:rsidRDefault="006813CE" w:rsidP="006813CE">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A0DC51C" w14:textId="77777777" w:rsidR="006813CE" w:rsidRPr="008E5B82"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sz w:val="22"/>
          <w:szCs w:val="22"/>
          <w:bdr w:val="none" w:sz="0" w:space="0" w:color="auto" w:frame="1"/>
        </w:rPr>
      </w:pPr>
    </w:p>
    <w:tbl>
      <w:tblPr>
        <w:tblStyle w:val="PlainTable21"/>
        <w:tblW w:w="0" w:type="auto"/>
        <w:tblLook w:val="06A0" w:firstRow="1" w:lastRow="0" w:firstColumn="1" w:lastColumn="0" w:noHBand="1" w:noVBand="1"/>
      </w:tblPr>
      <w:tblGrid>
        <w:gridCol w:w="2070"/>
        <w:gridCol w:w="895"/>
        <w:gridCol w:w="990"/>
        <w:gridCol w:w="1170"/>
        <w:gridCol w:w="1440"/>
        <w:gridCol w:w="1170"/>
        <w:gridCol w:w="1530"/>
      </w:tblGrid>
      <w:tr w:rsidR="006813CE" w:rsidRPr="008E5B82" w14:paraId="56553342" w14:textId="77777777" w:rsidTr="00624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D4FA267" w14:textId="77777777" w:rsidR="006813CE" w:rsidRPr="008E5B82" w:rsidRDefault="006813CE" w:rsidP="006164D7">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p>
        </w:tc>
        <w:tc>
          <w:tcPr>
            <w:tcW w:w="3055" w:type="dxa"/>
            <w:gridSpan w:val="3"/>
          </w:tcPr>
          <w:p w14:paraId="53164473"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Flower visits</w:t>
            </w:r>
          </w:p>
        </w:tc>
        <w:tc>
          <w:tcPr>
            <w:tcW w:w="4140" w:type="dxa"/>
            <w:gridSpan w:val="3"/>
          </w:tcPr>
          <w:p w14:paraId="184CD35C"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Foraging bouts</w:t>
            </w:r>
          </w:p>
        </w:tc>
      </w:tr>
      <w:tr w:rsidR="006813CE" w:rsidRPr="006244FB" w14:paraId="673A6CA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1D9C45B8"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p>
        </w:tc>
        <w:tc>
          <w:tcPr>
            <w:tcW w:w="895" w:type="dxa"/>
          </w:tcPr>
          <w:p w14:paraId="0F2B560D" w14:textId="010DC7E6"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990" w:type="dxa"/>
          </w:tcPr>
          <w:p w14:paraId="0C90D8A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Df</w:t>
            </w:r>
          </w:p>
        </w:tc>
        <w:tc>
          <w:tcPr>
            <w:tcW w:w="1170" w:type="dxa"/>
          </w:tcPr>
          <w:p w14:paraId="2BD49E1E" w14:textId="7CAD694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c>
          <w:tcPr>
            <w:tcW w:w="1440" w:type="dxa"/>
          </w:tcPr>
          <w:p w14:paraId="16C2ACC2" w14:textId="08BA779C"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1170" w:type="dxa"/>
          </w:tcPr>
          <w:p w14:paraId="456A495F" w14:textId="1D1DDC5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Df</w:t>
            </w:r>
          </w:p>
        </w:tc>
        <w:tc>
          <w:tcPr>
            <w:tcW w:w="1530" w:type="dxa"/>
          </w:tcPr>
          <w:p w14:paraId="198D9283" w14:textId="1D9B9A34"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r>
      <w:tr w:rsidR="006813CE" w:rsidRPr="006244FB" w14:paraId="6F941F43"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7662971" w14:textId="53FD228E"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w:t>
            </w:r>
          </w:p>
        </w:tc>
        <w:tc>
          <w:tcPr>
            <w:tcW w:w="895" w:type="dxa"/>
          </w:tcPr>
          <w:p w14:paraId="35509C6F"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16.3114</w:t>
            </w:r>
          </w:p>
        </w:tc>
        <w:tc>
          <w:tcPr>
            <w:tcW w:w="990" w:type="dxa"/>
          </w:tcPr>
          <w:p w14:paraId="708E13A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1594085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6B11C1C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11.2812</w:t>
            </w:r>
          </w:p>
        </w:tc>
        <w:tc>
          <w:tcPr>
            <w:tcW w:w="1170" w:type="dxa"/>
          </w:tcPr>
          <w:p w14:paraId="2344FCD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28A57C0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0.0007829</w:t>
            </w:r>
          </w:p>
        </w:tc>
      </w:tr>
      <w:tr w:rsidR="006813CE" w:rsidRPr="006244FB" w14:paraId="0D1D551D"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0803DCF" w14:textId="5B08D6E3"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w:t>
            </w:r>
          </w:p>
        </w:tc>
        <w:tc>
          <w:tcPr>
            <w:tcW w:w="895" w:type="dxa"/>
          </w:tcPr>
          <w:p w14:paraId="72CFFA66" w14:textId="54B320D7"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121.683</w:t>
            </w:r>
          </w:p>
        </w:tc>
        <w:tc>
          <w:tcPr>
            <w:tcW w:w="990" w:type="dxa"/>
          </w:tcPr>
          <w:p w14:paraId="2FC610D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C80F6A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5A822E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131.340</w:t>
            </w:r>
          </w:p>
        </w:tc>
        <w:tc>
          <w:tcPr>
            <w:tcW w:w="1170" w:type="dxa"/>
          </w:tcPr>
          <w:p w14:paraId="4F4DC7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75F32D4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1C79C1DC"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3956FC4C" w14:textId="0E89C7CB"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5919C36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6.7008</w:t>
            </w:r>
          </w:p>
        </w:tc>
        <w:tc>
          <w:tcPr>
            <w:tcW w:w="990" w:type="dxa"/>
          </w:tcPr>
          <w:p w14:paraId="4C693CE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C531E0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0.009637</w:t>
            </w:r>
          </w:p>
        </w:tc>
        <w:tc>
          <w:tcPr>
            <w:tcW w:w="1440" w:type="dxa"/>
          </w:tcPr>
          <w:p w14:paraId="1BB3A2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3.6569</w:t>
            </w:r>
          </w:p>
        </w:tc>
        <w:tc>
          <w:tcPr>
            <w:tcW w:w="1170" w:type="dxa"/>
          </w:tcPr>
          <w:p w14:paraId="556AE5C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00FD9CE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0.0558390</w:t>
            </w:r>
          </w:p>
        </w:tc>
      </w:tr>
      <w:tr w:rsidR="006813CE" w:rsidRPr="006244FB" w14:paraId="4DB949C2"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060ECA47"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Flowers.pot</w:t>
            </w:r>
          </w:p>
        </w:tc>
        <w:tc>
          <w:tcPr>
            <w:tcW w:w="895" w:type="dxa"/>
          </w:tcPr>
          <w:p w14:paraId="0072AB0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9.4194</w:t>
            </w:r>
          </w:p>
        </w:tc>
        <w:tc>
          <w:tcPr>
            <w:tcW w:w="990" w:type="dxa"/>
          </w:tcPr>
          <w:p w14:paraId="4A16C6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66C528E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0.002147</w:t>
            </w:r>
          </w:p>
        </w:tc>
        <w:tc>
          <w:tcPr>
            <w:tcW w:w="1440" w:type="dxa"/>
          </w:tcPr>
          <w:p w14:paraId="34BE1ED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4.5640</w:t>
            </w:r>
          </w:p>
        </w:tc>
        <w:tc>
          <w:tcPr>
            <w:tcW w:w="1170" w:type="dxa"/>
          </w:tcPr>
          <w:p w14:paraId="7CB14B6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38A5DA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0.0326507</w:t>
            </w:r>
          </w:p>
        </w:tc>
      </w:tr>
      <w:tr w:rsidR="006813CE" w:rsidRPr="006244FB" w14:paraId="171BE3C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84F803A" w14:textId="2A94AC3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p>
        </w:tc>
        <w:tc>
          <w:tcPr>
            <w:tcW w:w="895" w:type="dxa"/>
          </w:tcPr>
          <w:p w14:paraId="7CF7085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56.9111</w:t>
            </w:r>
          </w:p>
        </w:tc>
        <w:tc>
          <w:tcPr>
            <w:tcW w:w="990" w:type="dxa"/>
          </w:tcPr>
          <w:p w14:paraId="2C08A2B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6257128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416ED34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53.0033</w:t>
            </w:r>
          </w:p>
        </w:tc>
        <w:tc>
          <w:tcPr>
            <w:tcW w:w="1170" w:type="dxa"/>
          </w:tcPr>
          <w:p w14:paraId="53AB5B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6FDD47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0FCA4F9A"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3FD0236" w14:textId="4D69E3FF"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Blooming:microsite</w:t>
            </w:r>
          </w:p>
        </w:tc>
        <w:tc>
          <w:tcPr>
            <w:tcW w:w="895" w:type="dxa"/>
          </w:tcPr>
          <w:p w14:paraId="3C4A93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3.6394</w:t>
            </w:r>
          </w:p>
        </w:tc>
        <w:tc>
          <w:tcPr>
            <w:tcW w:w="990" w:type="dxa"/>
          </w:tcPr>
          <w:p w14:paraId="1411422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5246D6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0.056426</w:t>
            </w:r>
          </w:p>
        </w:tc>
        <w:tc>
          <w:tcPr>
            <w:tcW w:w="1440" w:type="dxa"/>
          </w:tcPr>
          <w:p w14:paraId="1185AC9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2.3436</w:t>
            </w:r>
          </w:p>
        </w:tc>
        <w:tc>
          <w:tcPr>
            <w:tcW w:w="1170" w:type="dxa"/>
          </w:tcPr>
          <w:p w14:paraId="503BAC5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1C4EA2D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0.1258002</w:t>
            </w:r>
          </w:p>
        </w:tc>
      </w:tr>
      <w:tr w:rsidR="006813CE" w:rsidRPr="006244FB" w14:paraId="3021E579"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F5C8895" w14:textId="19F32550" w:rsidR="006813CE" w:rsidRPr="006244FB" w:rsidRDefault="006244FB" w:rsidP="006244FB">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Rtu:microsite</w:t>
            </w:r>
          </w:p>
        </w:tc>
        <w:tc>
          <w:tcPr>
            <w:tcW w:w="895" w:type="dxa"/>
          </w:tcPr>
          <w:p w14:paraId="7BF09A76"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5.4996</w:t>
            </w:r>
          </w:p>
        </w:tc>
        <w:tc>
          <w:tcPr>
            <w:tcW w:w="990" w:type="dxa"/>
          </w:tcPr>
          <w:p w14:paraId="5862950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8FB36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0.357984</w:t>
            </w:r>
          </w:p>
        </w:tc>
        <w:tc>
          <w:tcPr>
            <w:tcW w:w="1440" w:type="dxa"/>
          </w:tcPr>
          <w:p w14:paraId="385A755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3.8289</w:t>
            </w:r>
          </w:p>
        </w:tc>
        <w:tc>
          <w:tcPr>
            <w:tcW w:w="1170" w:type="dxa"/>
          </w:tcPr>
          <w:p w14:paraId="0154D41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2E593A6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Fonts w:ascii="Times New Roman" w:hAnsi="Times New Roman" w:cs="Times New Roman"/>
                <w:color w:val="000000"/>
              </w:rPr>
              <w:t xml:space="preserve">0.5743031    </w:t>
            </w:r>
          </w:p>
        </w:tc>
      </w:tr>
      <w:tr w:rsidR="006813CE" w:rsidRPr="006244FB" w14:paraId="7B00ECA5"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C31CD60" w14:textId="273F01F9" w:rsid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r w:rsidR="006813CE" w:rsidRPr="006244FB">
              <w:rPr>
                <w:rStyle w:val="gnkrckgcgsb"/>
                <w:rFonts w:ascii="Times New Roman" w:hAnsi="Times New Roman" w:cs="Times New Roman"/>
                <w:color w:val="000000"/>
                <w:bdr w:val="none" w:sz="0" w:space="0" w:color="auto" w:frame="1"/>
              </w:rPr>
              <w:t>:</w:t>
            </w:r>
          </w:p>
          <w:p w14:paraId="1F6D1B74" w14:textId="32CB068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37C2EDB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7.5190</w:t>
            </w:r>
          </w:p>
        </w:tc>
        <w:tc>
          <w:tcPr>
            <w:tcW w:w="990" w:type="dxa"/>
          </w:tcPr>
          <w:p w14:paraId="4C26935B"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7EEFF49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0.184812</w:t>
            </w:r>
          </w:p>
        </w:tc>
        <w:tc>
          <w:tcPr>
            <w:tcW w:w="1440" w:type="dxa"/>
          </w:tcPr>
          <w:p w14:paraId="5687C36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4.1995</w:t>
            </w:r>
          </w:p>
        </w:tc>
        <w:tc>
          <w:tcPr>
            <w:tcW w:w="1170" w:type="dxa"/>
          </w:tcPr>
          <w:p w14:paraId="315F882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38F71C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0.5210663</w:t>
            </w:r>
          </w:p>
        </w:tc>
      </w:tr>
    </w:tbl>
    <w:p w14:paraId="6D837145" w14:textId="77777777" w:rsidR="006813CE" w:rsidRPr="006244FB"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bdr w:val="none" w:sz="0" w:space="0" w:color="auto" w:frame="1"/>
        </w:rPr>
      </w:pPr>
    </w:p>
    <w:p w14:paraId="669D63AB" w14:textId="49E12E67" w:rsidR="006813CE" w:rsidRDefault="006813CE" w:rsidP="006813CE"/>
    <w:p w14:paraId="3F78D5FE" w14:textId="086B6DFD" w:rsidR="0022581F" w:rsidRDefault="008A0557" w:rsidP="006813CE">
      <w:r>
        <w:t xml:space="preserve">Table </w:t>
      </w:r>
      <w:r w:rsidR="0040242B">
        <w:t>B5:</w:t>
      </w:r>
      <w:r>
        <w:t xml:space="preserve"> GLMM</w:t>
      </w:r>
      <w:r w:rsidR="004D4C67">
        <w:t xml:space="preserve"> models for proportions of flowers visited</w:t>
      </w:r>
      <w:r>
        <w:t xml:space="preserve"> </w:t>
      </w:r>
      <w:r w:rsidR="0040242B">
        <w:t>including Blooming * RTU interaction to test for differences in RTU response to blooming stage</w:t>
      </w:r>
    </w:p>
    <w:tbl>
      <w:tblPr>
        <w:tblStyle w:val="PlainTable21"/>
        <w:tblW w:w="0" w:type="auto"/>
        <w:tblLook w:val="06A0" w:firstRow="1" w:lastRow="0" w:firstColumn="1" w:lastColumn="0" w:noHBand="1" w:noVBand="1"/>
      </w:tblPr>
      <w:tblGrid>
        <w:gridCol w:w="1870"/>
        <w:gridCol w:w="1870"/>
        <w:gridCol w:w="1870"/>
        <w:gridCol w:w="1870"/>
        <w:gridCol w:w="1870"/>
      </w:tblGrid>
      <w:tr w:rsidR="00CA252C" w14:paraId="3FC89C5F" w14:textId="77777777" w:rsidTr="008A0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569FE7" w14:textId="77777777" w:rsidR="00CA252C" w:rsidRDefault="00CA252C" w:rsidP="008A0557">
            <w:pPr>
              <w:jc w:val="center"/>
            </w:pPr>
          </w:p>
        </w:tc>
        <w:tc>
          <w:tcPr>
            <w:tcW w:w="1870" w:type="dxa"/>
          </w:tcPr>
          <w:p w14:paraId="7B413356" w14:textId="679B82C9"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Estimate</w:t>
            </w:r>
          </w:p>
        </w:tc>
        <w:tc>
          <w:tcPr>
            <w:tcW w:w="1870" w:type="dxa"/>
          </w:tcPr>
          <w:p w14:paraId="0F5B7157" w14:textId="36B679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4217DD43" w14:textId="3546AD4C"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28903832" w14:textId="099AE8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P</w:t>
            </w:r>
          </w:p>
        </w:tc>
      </w:tr>
      <w:tr w:rsidR="00CA252C" w14:paraId="3AB55FE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E23C9EC" w14:textId="7941B172" w:rsidR="00CA252C" w:rsidRPr="008A0557" w:rsidRDefault="00CA252C" w:rsidP="008A0557">
            <w:pPr>
              <w:jc w:val="center"/>
              <w:rPr>
                <w:sz w:val="20"/>
                <w:szCs w:val="20"/>
              </w:rPr>
            </w:pPr>
            <w:r w:rsidRPr="008A0557">
              <w:rPr>
                <w:sz w:val="20"/>
                <w:szCs w:val="20"/>
              </w:rPr>
              <w:t>Blooming</w:t>
            </w:r>
          </w:p>
        </w:tc>
        <w:tc>
          <w:tcPr>
            <w:tcW w:w="1870" w:type="dxa"/>
          </w:tcPr>
          <w:p w14:paraId="0E061B4F" w14:textId="69D3177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-0.116064</w:t>
            </w:r>
          </w:p>
        </w:tc>
        <w:tc>
          <w:tcPr>
            <w:tcW w:w="1870" w:type="dxa"/>
          </w:tcPr>
          <w:p w14:paraId="1B525E7F" w14:textId="6238060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0.140156</w:t>
            </w:r>
          </w:p>
        </w:tc>
        <w:tc>
          <w:tcPr>
            <w:tcW w:w="1870" w:type="dxa"/>
          </w:tcPr>
          <w:p w14:paraId="41FFFBD6" w14:textId="1A4BED3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-0.828</w:t>
            </w:r>
          </w:p>
        </w:tc>
        <w:tc>
          <w:tcPr>
            <w:tcW w:w="1870" w:type="dxa"/>
          </w:tcPr>
          <w:p w14:paraId="146D2872" w14:textId="6DD768E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0.40761</w:t>
            </w:r>
          </w:p>
        </w:tc>
      </w:tr>
      <w:tr w:rsidR="00CA252C" w14:paraId="17EB4D6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B2BF2A2" w14:textId="41BB6BA1" w:rsidR="00CA252C" w:rsidRPr="008A0557" w:rsidRDefault="00CA252C" w:rsidP="008A0557">
            <w:pPr>
              <w:jc w:val="center"/>
              <w:rPr>
                <w:sz w:val="20"/>
                <w:szCs w:val="20"/>
              </w:rPr>
            </w:pPr>
            <w:r w:rsidRPr="008A0557">
              <w:rPr>
                <w:sz w:val="20"/>
                <w:szCs w:val="20"/>
              </w:rPr>
              <w:t>RTU.Bombylid</w:t>
            </w:r>
          </w:p>
        </w:tc>
        <w:tc>
          <w:tcPr>
            <w:tcW w:w="1870" w:type="dxa"/>
          </w:tcPr>
          <w:p w14:paraId="40081E06" w14:textId="7BE0930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-0.247470</w:t>
            </w:r>
          </w:p>
        </w:tc>
        <w:tc>
          <w:tcPr>
            <w:tcW w:w="1870" w:type="dxa"/>
          </w:tcPr>
          <w:p w14:paraId="1274989C" w14:textId="7174579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0.112323</w:t>
            </w:r>
          </w:p>
        </w:tc>
        <w:tc>
          <w:tcPr>
            <w:tcW w:w="1870" w:type="dxa"/>
          </w:tcPr>
          <w:p w14:paraId="1E0F56A4" w14:textId="1752228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-2.203</w:t>
            </w:r>
          </w:p>
        </w:tc>
        <w:tc>
          <w:tcPr>
            <w:tcW w:w="1870" w:type="dxa"/>
          </w:tcPr>
          <w:p w14:paraId="4D7B8D5F" w14:textId="1084D60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0.02758</w:t>
            </w:r>
          </w:p>
        </w:tc>
      </w:tr>
      <w:tr w:rsidR="00CA252C" w14:paraId="23F043E4"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90544BB" w14:textId="19981A77" w:rsidR="00CA252C" w:rsidRPr="008A0557" w:rsidRDefault="00CA252C" w:rsidP="008A0557">
            <w:pPr>
              <w:jc w:val="center"/>
              <w:rPr>
                <w:sz w:val="20"/>
                <w:szCs w:val="20"/>
              </w:rPr>
            </w:pPr>
            <w:r w:rsidRPr="008A0557">
              <w:rPr>
                <w:sz w:val="20"/>
                <w:szCs w:val="20"/>
              </w:rPr>
              <w:t>RTU.Honeybee</w:t>
            </w:r>
          </w:p>
        </w:tc>
        <w:tc>
          <w:tcPr>
            <w:tcW w:w="1870" w:type="dxa"/>
          </w:tcPr>
          <w:p w14:paraId="1A2A8B62" w14:textId="4503CF6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0.186243</w:t>
            </w:r>
          </w:p>
        </w:tc>
        <w:tc>
          <w:tcPr>
            <w:tcW w:w="1870" w:type="dxa"/>
          </w:tcPr>
          <w:p w14:paraId="6D31F315" w14:textId="3E37FF3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0.240711</w:t>
            </w:r>
          </w:p>
        </w:tc>
        <w:tc>
          <w:tcPr>
            <w:tcW w:w="1870" w:type="dxa"/>
          </w:tcPr>
          <w:p w14:paraId="30476D95" w14:textId="0546397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0.774</w:t>
            </w:r>
          </w:p>
        </w:tc>
        <w:tc>
          <w:tcPr>
            <w:tcW w:w="1870" w:type="dxa"/>
          </w:tcPr>
          <w:p w14:paraId="3F43B7D5" w14:textId="72187B2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0.43910</w:t>
            </w:r>
          </w:p>
        </w:tc>
      </w:tr>
      <w:tr w:rsidR="00CA252C" w14:paraId="6E87954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3694FAE" w14:textId="5A20A004" w:rsidR="00CA252C" w:rsidRPr="008A0557" w:rsidRDefault="00CA252C" w:rsidP="008A0557">
            <w:pPr>
              <w:jc w:val="center"/>
              <w:rPr>
                <w:sz w:val="20"/>
                <w:szCs w:val="20"/>
              </w:rPr>
            </w:pPr>
            <w:r w:rsidRPr="008A0557">
              <w:rPr>
                <w:sz w:val="20"/>
                <w:szCs w:val="20"/>
              </w:rPr>
              <w:t>RTU.Lep</w:t>
            </w:r>
          </w:p>
        </w:tc>
        <w:tc>
          <w:tcPr>
            <w:tcW w:w="1870" w:type="dxa"/>
          </w:tcPr>
          <w:p w14:paraId="0A22957D" w14:textId="303A567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-0.329590</w:t>
            </w:r>
          </w:p>
        </w:tc>
        <w:tc>
          <w:tcPr>
            <w:tcW w:w="1870" w:type="dxa"/>
          </w:tcPr>
          <w:p w14:paraId="6BCD96A1" w14:textId="491433C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0.262264</w:t>
            </w:r>
          </w:p>
        </w:tc>
        <w:tc>
          <w:tcPr>
            <w:tcW w:w="1870" w:type="dxa"/>
          </w:tcPr>
          <w:p w14:paraId="49187D7F" w14:textId="2714232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-1.257</w:t>
            </w:r>
          </w:p>
        </w:tc>
        <w:tc>
          <w:tcPr>
            <w:tcW w:w="1870" w:type="dxa"/>
          </w:tcPr>
          <w:p w14:paraId="4B935743" w14:textId="4A9472C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0.20886</w:t>
            </w:r>
          </w:p>
        </w:tc>
      </w:tr>
      <w:tr w:rsidR="00CA252C" w14:paraId="24D418AC"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276D33B" w14:textId="23060131" w:rsidR="00CA252C" w:rsidRPr="008A0557" w:rsidRDefault="00CA252C" w:rsidP="008A0557">
            <w:pPr>
              <w:jc w:val="center"/>
              <w:rPr>
                <w:sz w:val="20"/>
                <w:szCs w:val="20"/>
              </w:rPr>
            </w:pPr>
            <w:r w:rsidRPr="008A0557">
              <w:rPr>
                <w:sz w:val="20"/>
                <w:szCs w:val="20"/>
              </w:rPr>
              <w:t>RTU.Other</w:t>
            </w:r>
          </w:p>
        </w:tc>
        <w:tc>
          <w:tcPr>
            <w:tcW w:w="1870" w:type="dxa"/>
          </w:tcPr>
          <w:p w14:paraId="039263D1" w14:textId="3C04AC5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-0.300436</w:t>
            </w:r>
          </w:p>
        </w:tc>
        <w:tc>
          <w:tcPr>
            <w:tcW w:w="1870" w:type="dxa"/>
          </w:tcPr>
          <w:p w14:paraId="220BF330" w14:textId="1A5544B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0.095633</w:t>
            </w:r>
          </w:p>
        </w:tc>
        <w:tc>
          <w:tcPr>
            <w:tcW w:w="1870" w:type="dxa"/>
          </w:tcPr>
          <w:p w14:paraId="3F7D3CFF" w14:textId="543A5E5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-3.142</w:t>
            </w:r>
          </w:p>
        </w:tc>
        <w:tc>
          <w:tcPr>
            <w:tcW w:w="1870" w:type="dxa"/>
          </w:tcPr>
          <w:p w14:paraId="4299E432" w14:textId="687F7695"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0.00168</w:t>
            </w:r>
          </w:p>
        </w:tc>
      </w:tr>
      <w:tr w:rsidR="00CA252C" w14:paraId="4933CCC5"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77C35566" w14:textId="2788095F" w:rsidR="00CA252C" w:rsidRPr="008A0557" w:rsidRDefault="00CA252C" w:rsidP="008A0557">
            <w:pPr>
              <w:jc w:val="center"/>
              <w:rPr>
                <w:sz w:val="20"/>
                <w:szCs w:val="20"/>
              </w:rPr>
            </w:pPr>
            <w:r w:rsidRPr="008A0557">
              <w:rPr>
                <w:sz w:val="20"/>
                <w:szCs w:val="20"/>
              </w:rPr>
              <w:t>RTU.Syrphid</w:t>
            </w:r>
          </w:p>
        </w:tc>
        <w:tc>
          <w:tcPr>
            <w:tcW w:w="1870" w:type="dxa"/>
          </w:tcPr>
          <w:p w14:paraId="1BB01EDF" w14:textId="5E4260C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-0.173276</w:t>
            </w:r>
          </w:p>
        </w:tc>
        <w:tc>
          <w:tcPr>
            <w:tcW w:w="1870" w:type="dxa"/>
          </w:tcPr>
          <w:p w14:paraId="4E9D0B61" w14:textId="3388D54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0.085192</w:t>
            </w:r>
          </w:p>
        </w:tc>
        <w:tc>
          <w:tcPr>
            <w:tcW w:w="1870" w:type="dxa"/>
          </w:tcPr>
          <w:p w14:paraId="79CA752E" w14:textId="236B6DE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-2.034</w:t>
            </w:r>
          </w:p>
        </w:tc>
        <w:tc>
          <w:tcPr>
            <w:tcW w:w="1870" w:type="dxa"/>
          </w:tcPr>
          <w:p w14:paraId="66FE69F5" w14:textId="1EB43F3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0.04196</w:t>
            </w:r>
          </w:p>
        </w:tc>
      </w:tr>
      <w:tr w:rsidR="00CA252C" w14:paraId="0DA4F99B"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3438991" w14:textId="460E9D0D" w:rsidR="00CA252C" w:rsidRPr="008A0557" w:rsidRDefault="00CA252C" w:rsidP="008A0557">
            <w:pPr>
              <w:jc w:val="center"/>
              <w:rPr>
                <w:sz w:val="20"/>
                <w:szCs w:val="20"/>
              </w:rPr>
            </w:pPr>
            <w:r w:rsidRPr="008A0557">
              <w:rPr>
                <w:sz w:val="20"/>
                <w:szCs w:val="20"/>
              </w:rPr>
              <w:t>Blooming * RTU.Bombylid</w:t>
            </w:r>
          </w:p>
        </w:tc>
        <w:tc>
          <w:tcPr>
            <w:tcW w:w="1870" w:type="dxa"/>
          </w:tcPr>
          <w:p w14:paraId="31015E03" w14:textId="6B63C74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0.202234</w:t>
            </w:r>
          </w:p>
        </w:tc>
        <w:tc>
          <w:tcPr>
            <w:tcW w:w="1870" w:type="dxa"/>
          </w:tcPr>
          <w:p w14:paraId="1C8066DE" w14:textId="6DDFD30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0.174650</w:t>
            </w:r>
          </w:p>
        </w:tc>
        <w:tc>
          <w:tcPr>
            <w:tcW w:w="1870" w:type="dxa"/>
          </w:tcPr>
          <w:p w14:paraId="04F71AF5" w14:textId="3EAF2887"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1.158</w:t>
            </w:r>
          </w:p>
        </w:tc>
        <w:tc>
          <w:tcPr>
            <w:tcW w:w="1870" w:type="dxa"/>
          </w:tcPr>
          <w:p w14:paraId="16D1E759" w14:textId="60B2A86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0.24689</w:t>
            </w:r>
          </w:p>
        </w:tc>
      </w:tr>
      <w:tr w:rsidR="00CA252C" w14:paraId="70922A5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D087299" w14:textId="7EFA8815" w:rsidR="00CA252C" w:rsidRPr="008A0557" w:rsidRDefault="00CA252C" w:rsidP="008A0557">
            <w:pPr>
              <w:jc w:val="center"/>
              <w:rPr>
                <w:sz w:val="20"/>
                <w:szCs w:val="20"/>
              </w:rPr>
            </w:pPr>
            <w:r w:rsidRPr="008A0557">
              <w:rPr>
                <w:sz w:val="20"/>
                <w:szCs w:val="20"/>
              </w:rPr>
              <w:t>Blooming* RTU.Lep</w:t>
            </w:r>
          </w:p>
        </w:tc>
        <w:tc>
          <w:tcPr>
            <w:tcW w:w="1870" w:type="dxa"/>
          </w:tcPr>
          <w:p w14:paraId="18210F68" w14:textId="40F407DC"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0.069411</w:t>
            </w:r>
          </w:p>
        </w:tc>
        <w:tc>
          <w:tcPr>
            <w:tcW w:w="1870" w:type="dxa"/>
          </w:tcPr>
          <w:p w14:paraId="4758C89F" w14:textId="6CDE477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0.297303</w:t>
            </w:r>
          </w:p>
        </w:tc>
        <w:tc>
          <w:tcPr>
            <w:tcW w:w="1870" w:type="dxa"/>
          </w:tcPr>
          <w:p w14:paraId="34154C50" w14:textId="26691B3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0.233</w:t>
            </w:r>
          </w:p>
        </w:tc>
        <w:tc>
          <w:tcPr>
            <w:tcW w:w="1870" w:type="dxa"/>
          </w:tcPr>
          <w:p w14:paraId="301D56A8" w14:textId="2946E02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0.81540</w:t>
            </w:r>
          </w:p>
        </w:tc>
      </w:tr>
      <w:tr w:rsidR="00CA252C" w14:paraId="27C9EF0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26F5E77" w14:textId="7BE3FA34" w:rsidR="00CA252C" w:rsidRPr="008A0557" w:rsidRDefault="00CA252C" w:rsidP="008A0557">
            <w:pPr>
              <w:jc w:val="center"/>
              <w:rPr>
                <w:sz w:val="20"/>
                <w:szCs w:val="20"/>
              </w:rPr>
            </w:pPr>
            <w:r w:rsidRPr="008A0557">
              <w:rPr>
                <w:sz w:val="20"/>
                <w:szCs w:val="20"/>
              </w:rPr>
              <w:t>Blooming * RTU.Other</w:t>
            </w:r>
          </w:p>
        </w:tc>
        <w:tc>
          <w:tcPr>
            <w:tcW w:w="1870" w:type="dxa"/>
          </w:tcPr>
          <w:p w14:paraId="7587D5AA" w14:textId="1F13299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0.033465</w:t>
            </w:r>
          </w:p>
        </w:tc>
        <w:tc>
          <w:tcPr>
            <w:tcW w:w="1870" w:type="dxa"/>
          </w:tcPr>
          <w:p w14:paraId="771CE42C" w14:textId="3D2E65E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0.153065</w:t>
            </w:r>
          </w:p>
        </w:tc>
        <w:tc>
          <w:tcPr>
            <w:tcW w:w="1870" w:type="dxa"/>
          </w:tcPr>
          <w:p w14:paraId="2A6A7149" w14:textId="3807708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0.219</w:t>
            </w:r>
          </w:p>
        </w:tc>
        <w:tc>
          <w:tcPr>
            <w:tcW w:w="1870" w:type="dxa"/>
          </w:tcPr>
          <w:p w14:paraId="5088B664" w14:textId="10740A2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0.82693</w:t>
            </w:r>
          </w:p>
        </w:tc>
      </w:tr>
      <w:tr w:rsidR="00CA252C" w14:paraId="301CF0D7"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EF8DEF1" w14:textId="76C9EC3A" w:rsidR="00CA252C" w:rsidRPr="008A0557" w:rsidRDefault="00CA252C" w:rsidP="008A0557">
            <w:pPr>
              <w:jc w:val="center"/>
              <w:rPr>
                <w:sz w:val="20"/>
                <w:szCs w:val="20"/>
              </w:rPr>
            </w:pPr>
            <w:r w:rsidRPr="008A0557">
              <w:rPr>
                <w:sz w:val="20"/>
                <w:szCs w:val="20"/>
              </w:rPr>
              <w:t>Blooming * Syrphid</w:t>
            </w:r>
          </w:p>
        </w:tc>
        <w:tc>
          <w:tcPr>
            <w:tcW w:w="1870" w:type="dxa"/>
          </w:tcPr>
          <w:p w14:paraId="5C8DAF85" w14:textId="4EB6A60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0.006737</w:t>
            </w:r>
          </w:p>
        </w:tc>
        <w:tc>
          <w:tcPr>
            <w:tcW w:w="1870" w:type="dxa"/>
          </w:tcPr>
          <w:p w14:paraId="429377C7" w14:textId="500D34C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0.171338</w:t>
            </w:r>
          </w:p>
        </w:tc>
        <w:tc>
          <w:tcPr>
            <w:tcW w:w="1870" w:type="dxa"/>
          </w:tcPr>
          <w:p w14:paraId="2E66EDCD" w14:textId="25AEEAB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0.039</w:t>
            </w:r>
          </w:p>
        </w:tc>
        <w:tc>
          <w:tcPr>
            <w:tcW w:w="1870" w:type="dxa"/>
          </w:tcPr>
          <w:p w14:paraId="3DBDA984" w14:textId="426F7DA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0.96863</w:t>
            </w:r>
          </w:p>
        </w:tc>
      </w:tr>
    </w:tbl>
    <w:p w14:paraId="7E44AD8B" w14:textId="3D758903" w:rsidR="0022581F" w:rsidRDefault="0022581F" w:rsidP="006813CE"/>
    <w:p w14:paraId="611602CB" w14:textId="24760342" w:rsidR="0040242B" w:rsidRDefault="0040242B" w:rsidP="006813CE"/>
    <w:p w14:paraId="5E67C8D3" w14:textId="4E903C4A" w:rsidR="0040242B" w:rsidRDefault="0040242B" w:rsidP="006813CE"/>
    <w:p w14:paraId="0E65C378" w14:textId="71088B3D" w:rsidR="0040242B" w:rsidRDefault="0040242B" w:rsidP="006813CE"/>
    <w:p w14:paraId="6FD28949" w14:textId="7AE9A589" w:rsidR="0040242B" w:rsidRDefault="0040242B" w:rsidP="006813CE"/>
    <w:p w14:paraId="708067E3" w14:textId="373B764A" w:rsidR="0040242B" w:rsidRDefault="0040242B" w:rsidP="006813CE"/>
    <w:p w14:paraId="7F35BDA2" w14:textId="77777777" w:rsidR="006244FB" w:rsidRDefault="006244FB" w:rsidP="006813CE"/>
    <w:p w14:paraId="5D1EF367" w14:textId="6B2362EE" w:rsidR="0040242B" w:rsidRDefault="0040242B" w:rsidP="006813CE"/>
    <w:p w14:paraId="0D68669A" w14:textId="7B1AA507" w:rsidR="008A0557" w:rsidRDefault="008A0557" w:rsidP="006813CE">
      <w:r>
        <w:t xml:space="preserve">Table B6: </w:t>
      </w:r>
      <w:r w:rsidR="0040242B">
        <w:t>GLMM models for proportions of flowers visited including Microsite * RTU interaction to test for differences in RTU response to microsite</w:t>
      </w:r>
    </w:p>
    <w:tbl>
      <w:tblPr>
        <w:tblStyle w:val="PlainTable21"/>
        <w:tblW w:w="0" w:type="auto"/>
        <w:tblLook w:val="06A0" w:firstRow="1" w:lastRow="0" w:firstColumn="1" w:lastColumn="0" w:noHBand="1" w:noVBand="1"/>
      </w:tblPr>
      <w:tblGrid>
        <w:gridCol w:w="2785"/>
        <w:gridCol w:w="1530"/>
        <w:gridCol w:w="1295"/>
        <w:gridCol w:w="1870"/>
        <w:gridCol w:w="1870"/>
      </w:tblGrid>
      <w:tr w:rsidR="007E309C" w14:paraId="59CC31E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B9C3339" w14:textId="77777777" w:rsidR="007E309C" w:rsidRDefault="007E309C" w:rsidP="001A2EB7"/>
        </w:tc>
        <w:tc>
          <w:tcPr>
            <w:tcW w:w="1530" w:type="dxa"/>
          </w:tcPr>
          <w:p w14:paraId="5265E3F8"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Estimate</w:t>
            </w:r>
          </w:p>
        </w:tc>
        <w:tc>
          <w:tcPr>
            <w:tcW w:w="1295" w:type="dxa"/>
          </w:tcPr>
          <w:p w14:paraId="29E77C9F"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30A4A18D"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36D66422"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P</w:t>
            </w:r>
          </w:p>
        </w:tc>
      </w:tr>
      <w:tr w:rsidR="007E309C" w14:paraId="224B492D"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9A29A86" w14:textId="25DB5781" w:rsidR="007E309C" w:rsidRPr="0040242B" w:rsidRDefault="007E309C" w:rsidP="0040242B">
            <w:pPr>
              <w:jc w:val="center"/>
              <w:rPr>
                <w:sz w:val="20"/>
                <w:szCs w:val="20"/>
              </w:rPr>
            </w:pPr>
            <w:r w:rsidRPr="0040242B">
              <w:rPr>
                <w:sz w:val="20"/>
                <w:szCs w:val="20"/>
              </w:rPr>
              <w:t>Microsite</w:t>
            </w:r>
          </w:p>
        </w:tc>
        <w:tc>
          <w:tcPr>
            <w:tcW w:w="1530" w:type="dxa"/>
          </w:tcPr>
          <w:p w14:paraId="3E0EBDFA" w14:textId="13A2E9B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-0.2956</w:t>
            </w:r>
          </w:p>
        </w:tc>
        <w:tc>
          <w:tcPr>
            <w:tcW w:w="1295" w:type="dxa"/>
          </w:tcPr>
          <w:p w14:paraId="569AFB9B" w14:textId="6BED1B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0.1499</w:t>
            </w:r>
          </w:p>
        </w:tc>
        <w:tc>
          <w:tcPr>
            <w:tcW w:w="1870" w:type="dxa"/>
          </w:tcPr>
          <w:p w14:paraId="12B356B5" w14:textId="023667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-1.973</w:t>
            </w:r>
          </w:p>
        </w:tc>
        <w:tc>
          <w:tcPr>
            <w:tcW w:w="1870" w:type="dxa"/>
          </w:tcPr>
          <w:p w14:paraId="051218BA" w14:textId="3C18BC67"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0.04852</w:t>
            </w:r>
          </w:p>
        </w:tc>
      </w:tr>
      <w:tr w:rsidR="007E309C" w14:paraId="3A62184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D430044" w14:textId="77777777" w:rsidR="007E309C" w:rsidRPr="0040242B" w:rsidRDefault="007E309C" w:rsidP="0040242B">
            <w:pPr>
              <w:jc w:val="center"/>
              <w:rPr>
                <w:sz w:val="20"/>
                <w:szCs w:val="20"/>
              </w:rPr>
            </w:pPr>
            <w:r w:rsidRPr="0040242B">
              <w:rPr>
                <w:sz w:val="20"/>
                <w:szCs w:val="20"/>
              </w:rPr>
              <w:t>RTU.Bombylid</w:t>
            </w:r>
          </w:p>
        </w:tc>
        <w:tc>
          <w:tcPr>
            <w:tcW w:w="1530" w:type="dxa"/>
          </w:tcPr>
          <w:p w14:paraId="4E6DFE07" w14:textId="7C3EC07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-0.3373</w:t>
            </w:r>
          </w:p>
        </w:tc>
        <w:tc>
          <w:tcPr>
            <w:tcW w:w="1295" w:type="dxa"/>
          </w:tcPr>
          <w:p w14:paraId="6CB73DC3" w14:textId="0E6BC59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0.1226</w:t>
            </w:r>
          </w:p>
        </w:tc>
        <w:tc>
          <w:tcPr>
            <w:tcW w:w="1870" w:type="dxa"/>
          </w:tcPr>
          <w:p w14:paraId="4CC95F45" w14:textId="57873F2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-2.752</w:t>
            </w:r>
          </w:p>
        </w:tc>
        <w:tc>
          <w:tcPr>
            <w:tcW w:w="1870" w:type="dxa"/>
          </w:tcPr>
          <w:p w14:paraId="6458B69A" w14:textId="2587CB7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0.00592</w:t>
            </w:r>
          </w:p>
        </w:tc>
      </w:tr>
      <w:tr w:rsidR="007E309C" w14:paraId="1EEFD8A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04AFA18" w14:textId="77777777" w:rsidR="007E309C" w:rsidRPr="0040242B" w:rsidRDefault="007E309C" w:rsidP="0040242B">
            <w:pPr>
              <w:jc w:val="center"/>
              <w:rPr>
                <w:sz w:val="20"/>
                <w:szCs w:val="20"/>
              </w:rPr>
            </w:pPr>
            <w:r w:rsidRPr="0040242B">
              <w:rPr>
                <w:sz w:val="20"/>
                <w:szCs w:val="20"/>
              </w:rPr>
              <w:t>RTU.Honeybee</w:t>
            </w:r>
          </w:p>
        </w:tc>
        <w:tc>
          <w:tcPr>
            <w:tcW w:w="1530" w:type="dxa"/>
          </w:tcPr>
          <w:p w14:paraId="3769466F" w14:textId="7A8E1E6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0.3531</w:t>
            </w:r>
          </w:p>
        </w:tc>
        <w:tc>
          <w:tcPr>
            <w:tcW w:w="1295" w:type="dxa"/>
          </w:tcPr>
          <w:p w14:paraId="5CBFD063" w14:textId="3930EC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0.2415</w:t>
            </w:r>
          </w:p>
        </w:tc>
        <w:tc>
          <w:tcPr>
            <w:tcW w:w="1870" w:type="dxa"/>
          </w:tcPr>
          <w:p w14:paraId="45AA4B6B" w14:textId="24DF3C9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1.462</w:t>
            </w:r>
          </w:p>
        </w:tc>
        <w:tc>
          <w:tcPr>
            <w:tcW w:w="1870" w:type="dxa"/>
          </w:tcPr>
          <w:p w14:paraId="311C1F77" w14:textId="2324A388"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0.14375</w:t>
            </w:r>
          </w:p>
        </w:tc>
      </w:tr>
      <w:tr w:rsidR="007E309C" w14:paraId="4B68780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257FA0D" w14:textId="77777777" w:rsidR="007E309C" w:rsidRPr="0040242B" w:rsidRDefault="007E309C" w:rsidP="0040242B">
            <w:pPr>
              <w:jc w:val="center"/>
              <w:rPr>
                <w:sz w:val="20"/>
                <w:szCs w:val="20"/>
              </w:rPr>
            </w:pPr>
            <w:r w:rsidRPr="0040242B">
              <w:rPr>
                <w:sz w:val="20"/>
                <w:szCs w:val="20"/>
              </w:rPr>
              <w:t>RTU.Lep</w:t>
            </w:r>
          </w:p>
        </w:tc>
        <w:tc>
          <w:tcPr>
            <w:tcW w:w="1530" w:type="dxa"/>
          </w:tcPr>
          <w:p w14:paraId="3420AE13" w14:textId="4FA26C1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-0.4734</w:t>
            </w:r>
          </w:p>
        </w:tc>
        <w:tc>
          <w:tcPr>
            <w:tcW w:w="1295" w:type="dxa"/>
          </w:tcPr>
          <w:p w14:paraId="64C2D15D" w14:textId="2519F72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0.1472</w:t>
            </w:r>
          </w:p>
        </w:tc>
        <w:tc>
          <w:tcPr>
            <w:tcW w:w="1870" w:type="dxa"/>
          </w:tcPr>
          <w:p w14:paraId="20E6BB0C" w14:textId="702BD84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-3.215</w:t>
            </w:r>
          </w:p>
        </w:tc>
        <w:tc>
          <w:tcPr>
            <w:tcW w:w="1870" w:type="dxa"/>
          </w:tcPr>
          <w:p w14:paraId="4EA2822B" w14:textId="316EA93D"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0.00131</w:t>
            </w:r>
          </w:p>
        </w:tc>
      </w:tr>
      <w:tr w:rsidR="007E309C" w14:paraId="02B4918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1D248B1" w14:textId="77777777" w:rsidR="007E309C" w:rsidRPr="0040242B" w:rsidRDefault="007E309C" w:rsidP="0040242B">
            <w:pPr>
              <w:jc w:val="center"/>
              <w:rPr>
                <w:sz w:val="20"/>
                <w:szCs w:val="20"/>
              </w:rPr>
            </w:pPr>
            <w:r w:rsidRPr="0040242B">
              <w:rPr>
                <w:sz w:val="20"/>
                <w:szCs w:val="20"/>
              </w:rPr>
              <w:t>RTU.Other</w:t>
            </w:r>
          </w:p>
        </w:tc>
        <w:tc>
          <w:tcPr>
            <w:tcW w:w="1530" w:type="dxa"/>
          </w:tcPr>
          <w:p w14:paraId="7B3B6A17" w14:textId="5D15FE3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-0.4738</w:t>
            </w:r>
          </w:p>
        </w:tc>
        <w:tc>
          <w:tcPr>
            <w:tcW w:w="1295" w:type="dxa"/>
          </w:tcPr>
          <w:p w14:paraId="3161F29D" w14:textId="2FC5F106"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0.1117</w:t>
            </w:r>
          </w:p>
        </w:tc>
        <w:tc>
          <w:tcPr>
            <w:tcW w:w="1870" w:type="dxa"/>
          </w:tcPr>
          <w:p w14:paraId="15A53DFD" w14:textId="57BC4EBE"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-4.243</w:t>
            </w:r>
          </w:p>
        </w:tc>
        <w:tc>
          <w:tcPr>
            <w:tcW w:w="1870" w:type="dxa"/>
          </w:tcPr>
          <w:p w14:paraId="7F47DB4A" w14:textId="0AC44589"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2.2e-05</w:t>
            </w:r>
          </w:p>
        </w:tc>
      </w:tr>
      <w:tr w:rsidR="007E309C" w14:paraId="088BE73B"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440CF2C" w14:textId="77777777" w:rsidR="007E309C" w:rsidRPr="0040242B" w:rsidRDefault="007E309C" w:rsidP="0040242B">
            <w:pPr>
              <w:jc w:val="center"/>
              <w:rPr>
                <w:sz w:val="20"/>
                <w:szCs w:val="20"/>
              </w:rPr>
            </w:pPr>
            <w:r w:rsidRPr="0040242B">
              <w:rPr>
                <w:sz w:val="20"/>
                <w:szCs w:val="20"/>
              </w:rPr>
              <w:t>RTU.Syrphid</w:t>
            </w:r>
          </w:p>
        </w:tc>
        <w:tc>
          <w:tcPr>
            <w:tcW w:w="1530" w:type="dxa"/>
          </w:tcPr>
          <w:p w14:paraId="2558BBFB" w14:textId="6E25A78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-0.3421</w:t>
            </w:r>
          </w:p>
        </w:tc>
        <w:tc>
          <w:tcPr>
            <w:tcW w:w="1295" w:type="dxa"/>
          </w:tcPr>
          <w:p w14:paraId="5830535D" w14:textId="35983A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0.1079</w:t>
            </w:r>
          </w:p>
        </w:tc>
        <w:tc>
          <w:tcPr>
            <w:tcW w:w="1870" w:type="dxa"/>
          </w:tcPr>
          <w:p w14:paraId="50FB060E" w14:textId="2C00D95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-3.172</w:t>
            </w:r>
          </w:p>
        </w:tc>
        <w:tc>
          <w:tcPr>
            <w:tcW w:w="1870" w:type="dxa"/>
          </w:tcPr>
          <w:p w14:paraId="492416CF" w14:textId="2C89C494"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0.00152</w:t>
            </w:r>
          </w:p>
        </w:tc>
      </w:tr>
      <w:tr w:rsidR="007E309C" w14:paraId="47DE8D52"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A3288B7" w14:textId="543F60AE" w:rsidR="007E309C" w:rsidRPr="0040242B" w:rsidRDefault="007E309C" w:rsidP="0040242B">
            <w:pPr>
              <w:jc w:val="center"/>
              <w:rPr>
                <w:sz w:val="20"/>
                <w:szCs w:val="20"/>
              </w:rPr>
            </w:pPr>
            <w:r w:rsidRPr="0040242B">
              <w:rPr>
                <w:sz w:val="20"/>
                <w:szCs w:val="20"/>
              </w:rPr>
              <w:t>Microsite * RTU.Bombylid</w:t>
            </w:r>
          </w:p>
        </w:tc>
        <w:tc>
          <w:tcPr>
            <w:tcW w:w="1530" w:type="dxa"/>
          </w:tcPr>
          <w:p w14:paraId="7FB3BCDA" w14:textId="379F8C4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0.2888</w:t>
            </w:r>
          </w:p>
        </w:tc>
        <w:tc>
          <w:tcPr>
            <w:tcW w:w="1295" w:type="dxa"/>
          </w:tcPr>
          <w:p w14:paraId="2D60F873" w14:textId="7ED4F17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0.1717</w:t>
            </w:r>
          </w:p>
        </w:tc>
        <w:tc>
          <w:tcPr>
            <w:tcW w:w="1870" w:type="dxa"/>
          </w:tcPr>
          <w:p w14:paraId="7C2813FD" w14:textId="4A40E1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1.682</w:t>
            </w:r>
          </w:p>
        </w:tc>
        <w:tc>
          <w:tcPr>
            <w:tcW w:w="1870" w:type="dxa"/>
          </w:tcPr>
          <w:p w14:paraId="2893C44D" w14:textId="329C17B3"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0.09253</w:t>
            </w:r>
          </w:p>
        </w:tc>
      </w:tr>
      <w:tr w:rsidR="007E309C" w14:paraId="5B9FC5E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FE06A57" w14:textId="78F56F77" w:rsidR="007E309C" w:rsidRPr="0040242B" w:rsidRDefault="007E309C" w:rsidP="0040242B">
            <w:pPr>
              <w:jc w:val="center"/>
              <w:rPr>
                <w:sz w:val="20"/>
                <w:szCs w:val="20"/>
              </w:rPr>
            </w:pPr>
            <w:r w:rsidRPr="0040242B">
              <w:rPr>
                <w:sz w:val="20"/>
                <w:szCs w:val="20"/>
              </w:rPr>
              <w:t>Microsite * RTU.Lep</w:t>
            </w:r>
          </w:p>
        </w:tc>
        <w:tc>
          <w:tcPr>
            <w:tcW w:w="1530" w:type="dxa"/>
          </w:tcPr>
          <w:p w14:paraId="1F5C667F" w14:textId="360F930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0.2057</w:t>
            </w:r>
          </w:p>
        </w:tc>
        <w:tc>
          <w:tcPr>
            <w:tcW w:w="1295" w:type="dxa"/>
          </w:tcPr>
          <w:p w14:paraId="36D4D647" w14:textId="0E8911E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0.2111</w:t>
            </w:r>
          </w:p>
        </w:tc>
        <w:tc>
          <w:tcPr>
            <w:tcW w:w="1870" w:type="dxa"/>
          </w:tcPr>
          <w:p w14:paraId="1E2D27DA" w14:textId="3B81470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0.974</w:t>
            </w:r>
          </w:p>
        </w:tc>
        <w:tc>
          <w:tcPr>
            <w:tcW w:w="1870" w:type="dxa"/>
          </w:tcPr>
          <w:p w14:paraId="455EA9AA" w14:textId="698FA007"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0.32988</w:t>
            </w:r>
          </w:p>
        </w:tc>
      </w:tr>
      <w:tr w:rsidR="007E309C" w14:paraId="4C52FAAE"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1B79403D" w14:textId="63EB3DEE" w:rsidR="007E309C" w:rsidRPr="0040242B" w:rsidRDefault="007E309C" w:rsidP="0040242B">
            <w:pPr>
              <w:jc w:val="center"/>
              <w:rPr>
                <w:sz w:val="20"/>
                <w:szCs w:val="20"/>
              </w:rPr>
            </w:pPr>
            <w:r w:rsidRPr="0040242B">
              <w:rPr>
                <w:sz w:val="20"/>
                <w:szCs w:val="20"/>
              </w:rPr>
              <w:t>Microsite * RTU.Other</w:t>
            </w:r>
          </w:p>
        </w:tc>
        <w:tc>
          <w:tcPr>
            <w:tcW w:w="1530" w:type="dxa"/>
          </w:tcPr>
          <w:p w14:paraId="15A2128B" w14:textId="45FB125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0.2655</w:t>
            </w:r>
          </w:p>
        </w:tc>
        <w:tc>
          <w:tcPr>
            <w:tcW w:w="1295" w:type="dxa"/>
          </w:tcPr>
          <w:p w14:paraId="05AE22AF" w14:textId="4BFC9A9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0.1486</w:t>
            </w:r>
          </w:p>
        </w:tc>
        <w:tc>
          <w:tcPr>
            <w:tcW w:w="1870" w:type="dxa"/>
          </w:tcPr>
          <w:p w14:paraId="0475524B" w14:textId="34C3185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1.787</w:t>
            </w:r>
          </w:p>
        </w:tc>
        <w:tc>
          <w:tcPr>
            <w:tcW w:w="1870" w:type="dxa"/>
          </w:tcPr>
          <w:p w14:paraId="23E2BBFF" w14:textId="0E790B12"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0.07399</w:t>
            </w:r>
          </w:p>
        </w:tc>
      </w:tr>
      <w:tr w:rsidR="007E309C" w14:paraId="3CB31146"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2667C545" w14:textId="7A20CC41" w:rsidR="007E309C" w:rsidRPr="0040242B" w:rsidRDefault="007E309C" w:rsidP="0040242B">
            <w:pPr>
              <w:jc w:val="center"/>
              <w:rPr>
                <w:sz w:val="20"/>
                <w:szCs w:val="20"/>
              </w:rPr>
            </w:pPr>
            <w:r w:rsidRPr="0040242B">
              <w:rPr>
                <w:sz w:val="20"/>
                <w:szCs w:val="20"/>
              </w:rPr>
              <w:t>Microsite * Syrphid</w:t>
            </w:r>
          </w:p>
        </w:tc>
        <w:tc>
          <w:tcPr>
            <w:tcW w:w="1530" w:type="dxa"/>
          </w:tcPr>
          <w:p w14:paraId="7607BCA8" w14:textId="3B890B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0.3527</w:t>
            </w:r>
          </w:p>
        </w:tc>
        <w:tc>
          <w:tcPr>
            <w:tcW w:w="1295" w:type="dxa"/>
          </w:tcPr>
          <w:p w14:paraId="21DD7C02" w14:textId="139C8DB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0.1410</w:t>
            </w:r>
          </w:p>
        </w:tc>
        <w:tc>
          <w:tcPr>
            <w:tcW w:w="1870" w:type="dxa"/>
          </w:tcPr>
          <w:p w14:paraId="48EB1FAF" w14:textId="77F6A6C2"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2.502</w:t>
            </w:r>
          </w:p>
        </w:tc>
        <w:tc>
          <w:tcPr>
            <w:tcW w:w="1870" w:type="dxa"/>
          </w:tcPr>
          <w:p w14:paraId="7F2B56EF" w14:textId="36F8521B"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0.01235</w:t>
            </w:r>
          </w:p>
        </w:tc>
      </w:tr>
    </w:tbl>
    <w:p w14:paraId="6C3BF5DD" w14:textId="0578752D" w:rsidR="00EA4689" w:rsidRDefault="00EA4689" w:rsidP="004D4C67">
      <w:pPr>
        <w:pStyle w:val="HTMLPreformatted"/>
        <w:shd w:val="clear" w:color="auto" w:fill="FFFFFF"/>
        <w:wordWrap w:val="0"/>
        <w:spacing w:line="205" w:lineRule="atLeast"/>
        <w:rPr>
          <w:rFonts w:ascii="Lucida Console" w:hAnsi="Lucida Console"/>
          <w:color w:val="000000"/>
          <w:bdr w:val="none" w:sz="0" w:space="0" w:color="auto" w:frame="1"/>
        </w:rPr>
      </w:pPr>
    </w:p>
    <w:p w14:paraId="7933EB54" w14:textId="22939AB5" w:rsidR="0040242B" w:rsidRPr="0040242B" w:rsidRDefault="0040242B" w:rsidP="004D4C67">
      <w:pPr>
        <w:pStyle w:val="HTMLPreformatted"/>
        <w:shd w:val="clear" w:color="auto" w:fill="FFFFFF"/>
        <w:wordWrap w:val="0"/>
        <w:spacing w:line="205" w:lineRule="atLeast"/>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Table B7: Post-hoc constrast (lsmeans) on significant interaction from Table B6.</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415"/>
        <w:gridCol w:w="1620"/>
        <w:gridCol w:w="1710"/>
        <w:gridCol w:w="1363"/>
        <w:gridCol w:w="1140"/>
      </w:tblGrid>
      <w:tr w:rsidR="00EA4689" w:rsidRPr="003B5479" w14:paraId="0350BFBC"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354020A" w14:textId="77777777" w:rsidR="00EA4689" w:rsidRPr="003B5479"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5833" w:type="dxa"/>
            <w:gridSpan w:val="4"/>
          </w:tcPr>
          <w:p w14:paraId="58DF230E" w14:textId="77777777" w:rsidR="00EA4689" w:rsidRPr="0040242B" w:rsidRDefault="00EA4689" w:rsidP="001A2EB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40242B">
              <w:rPr>
                <w:rStyle w:val="gnkrckgcgsb"/>
                <w:rFonts w:ascii="Times New Roman" w:hAnsi="Times New Roman" w:cs="Times New Roman"/>
                <w:color w:val="000000"/>
                <w:sz w:val="22"/>
                <w:szCs w:val="22"/>
                <w:bdr w:val="none" w:sz="0" w:space="0" w:color="auto" w:frame="1"/>
              </w:rPr>
              <w:t>Proportion of flowers visited</w:t>
            </w:r>
          </w:p>
        </w:tc>
      </w:tr>
      <w:tr w:rsidR="00EA4689" w:rsidRPr="003B5479" w14:paraId="09FFCB97"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4BD83523"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Contrast</w:t>
            </w:r>
          </w:p>
        </w:tc>
        <w:tc>
          <w:tcPr>
            <w:tcW w:w="1620" w:type="dxa"/>
          </w:tcPr>
          <w:p w14:paraId="407B4F24"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Estimate</w:t>
            </w:r>
          </w:p>
        </w:tc>
        <w:tc>
          <w:tcPr>
            <w:tcW w:w="1710" w:type="dxa"/>
          </w:tcPr>
          <w:p w14:paraId="5597F73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SE</w:t>
            </w:r>
          </w:p>
        </w:tc>
        <w:tc>
          <w:tcPr>
            <w:tcW w:w="1363" w:type="dxa"/>
          </w:tcPr>
          <w:p w14:paraId="41F4ACD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t.ratio</w:t>
            </w:r>
          </w:p>
        </w:tc>
        <w:tc>
          <w:tcPr>
            <w:tcW w:w="1140" w:type="dxa"/>
          </w:tcPr>
          <w:p w14:paraId="62985B9F"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p</w:t>
            </w:r>
          </w:p>
        </w:tc>
      </w:tr>
      <w:tr w:rsidR="00EA4689" w:rsidRPr="003B5479" w14:paraId="4B41B22D" w14:textId="77777777" w:rsidTr="0040242B">
        <w:trPr>
          <w:trHeight w:val="372"/>
        </w:trPr>
        <w:tc>
          <w:tcPr>
            <w:cnfStyle w:val="001000000000" w:firstRow="0" w:lastRow="0" w:firstColumn="1" w:lastColumn="0" w:oddVBand="0" w:evenVBand="0" w:oddHBand="0" w:evenHBand="0" w:firstRowFirstColumn="0" w:firstRowLastColumn="0" w:lastRowFirstColumn="0" w:lastRowLastColumn="0"/>
            <w:tcW w:w="3415" w:type="dxa"/>
          </w:tcPr>
          <w:p w14:paraId="353217C1" w14:textId="57099D23"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bee – shrub, bee</w:t>
            </w:r>
          </w:p>
        </w:tc>
        <w:tc>
          <w:tcPr>
            <w:tcW w:w="1620" w:type="dxa"/>
          </w:tcPr>
          <w:p w14:paraId="5DC60DEB" w14:textId="1FCE77CC"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0.2956276573</w:t>
            </w:r>
          </w:p>
        </w:tc>
        <w:tc>
          <w:tcPr>
            <w:tcW w:w="1710" w:type="dxa"/>
          </w:tcPr>
          <w:p w14:paraId="1210E32A" w14:textId="770F698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0.14985202</w:t>
            </w:r>
          </w:p>
        </w:tc>
        <w:tc>
          <w:tcPr>
            <w:tcW w:w="1363" w:type="dxa"/>
          </w:tcPr>
          <w:p w14:paraId="2CE7803A" w14:textId="7C1AE6A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1.973  </w:t>
            </w:r>
          </w:p>
        </w:tc>
        <w:tc>
          <w:tcPr>
            <w:tcW w:w="1140" w:type="dxa"/>
          </w:tcPr>
          <w:p w14:paraId="482EECDD" w14:textId="16DF6ED5"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0.7122</w:t>
            </w:r>
          </w:p>
        </w:tc>
      </w:tr>
      <w:tr w:rsidR="00EA4689" w:rsidRPr="003B5479" w14:paraId="7C1C1B5A"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7E3D0BD"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bombylid – shrub, bombylid</w:t>
            </w:r>
          </w:p>
          <w:p w14:paraId="325D44A9" w14:textId="73678708"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1620" w:type="dxa"/>
          </w:tcPr>
          <w:p w14:paraId="3F1FD8D8" w14:textId="68CF1B58"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0.0067785545</w:t>
            </w:r>
          </w:p>
        </w:tc>
        <w:tc>
          <w:tcPr>
            <w:tcW w:w="1710" w:type="dxa"/>
          </w:tcPr>
          <w:p w14:paraId="43CE9AF4" w14:textId="4922FB4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0.12221348</w:t>
            </w:r>
          </w:p>
        </w:tc>
        <w:tc>
          <w:tcPr>
            <w:tcW w:w="1363" w:type="dxa"/>
          </w:tcPr>
          <w:p w14:paraId="681B5D3A" w14:textId="0417C9B1"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0.055  </w:t>
            </w:r>
          </w:p>
        </w:tc>
        <w:tc>
          <w:tcPr>
            <w:tcW w:w="1140" w:type="dxa"/>
          </w:tcPr>
          <w:p w14:paraId="7CD46B0F" w14:textId="084B299D"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BB2CA08"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D52441B" w14:textId="65B421EF"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honeybee – shrub, honeybee</w:t>
            </w:r>
          </w:p>
        </w:tc>
        <w:tc>
          <w:tcPr>
            <w:tcW w:w="1620" w:type="dxa"/>
          </w:tcPr>
          <w:p w14:paraId="380B95C1" w14:textId="235BE1D0"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nonEst</w:t>
            </w:r>
          </w:p>
        </w:tc>
        <w:tc>
          <w:tcPr>
            <w:tcW w:w="1710" w:type="dxa"/>
          </w:tcPr>
          <w:p w14:paraId="2F7CCDB4" w14:textId="184F022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363" w:type="dxa"/>
          </w:tcPr>
          <w:p w14:paraId="61EC3BE5" w14:textId="2CAA45EF"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140" w:type="dxa"/>
          </w:tcPr>
          <w:p w14:paraId="3EC2A14D" w14:textId="74C8906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NA</w:t>
            </w:r>
          </w:p>
        </w:tc>
      </w:tr>
      <w:tr w:rsidR="00EA4689" w:rsidRPr="003B5479" w14:paraId="4A5FCD9A" w14:textId="77777777" w:rsidTr="0040242B">
        <w:trPr>
          <w:trHeight w:val="275"/>
        </w:trPr>
        <w:tc>
          <w:tcPr>
            <w:cnfStyle w:val="001000000000" w:firstRow="0" w:lastRow="0" w:firstColumn="1" w:lastColumn="0" w:oddVBand="0" w:evenVBand="0" w:oddHBand="0" w:evenHBand="0" w:firstRowFirstColumn="0" w:firstRowLastColumn="0" w:lastRowFirstColumn="0" w:lastRowLastColumn="0"/>
            <w:tcW w:w="3415" w:type="dxa"/>
          </w:tcPr>
          <w:p w14:paraId="24FD848D" w14:textId="06A241AD"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lep – Shrub, lep</w:t>
            </w:r>
          </w:p>
        </w:tc>
        <w:tc>
          <w:tcPr>
            <w:tcW w:w="1620" w:type="dxa"/>
          </w:tcPr>
          <w:p w14:paraId="2CD2E16D" w14:textId="45BDDB64"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0.0899409512</w:t>
            </w:r>
          </w:p>
        </w:tc>
        <w:tc>
          <w:tcPr>
            <w:tcW w:w="1710" w:type="dxa"/>
          </w:tcPr>
          <w:p w14:paraId="311EE206" w14:textId="0E35D21E"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0.17203545</w:t>
            </w:r>
          </w:p>
        </w:tc>
        <w:tc>
          <w:tcPr>
            <w:tcW w:w="1363" w:type="dxa"/>
          </w:tcPr>
          <w:p w14:paraId="08D1C857" w14:textId="7877E3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0.523  </w:t>
            </w:r>
          </w:p>
        </w:tc>
        <w:tc>
          <w:tcPr>
            <w:tcW w:w="1140" w:type="dxa"/>
          </w:tcPr>
          <w:p w14:paraId="72FF6202" w14:textId="4B83C9DB"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3788430" w14:textId="77777777" w:rsidTr="0040242B">
        <w:trPr>
          <w:trHeight w:val="162"/>
        </w:trPr>
        <w:tc>
          <w:tcPr>
            <w:cnfStyle w:val="001000000000" w:firstRow="0" w:lastRow="0" w:firstColumn="1" w:lastColumn="0" w:oddVBand="0" w:evenVBand="0" w:oddHBand="0" w:evenHBand="0" w:firstRowFirstColumn="0" w:firstRowLastColumn="0" w:lastRowFirstColumn="0" w:lastRowLastColumn="0"/>
            <w:tcW w:w="3415" w:type="dxa"/>
          </w:tcPr>
          <w:p w14:paraId="585F75EB" w14:textId="19BE3DA0"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other – Shrub, other</w:t>
            </w:r>
          </w:p>
        </w:tc>
        <w:tc>
          <w:tcPr>
            <w:tcW w:w="1620" w:type="dxa"/>
          </w:tcPr>
          <w:p w14:paraId="613BA491" w14:textId="713D8587"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0.0301074801</w:t>
            </w:r>
          </w:p>
        </w:tc>
        <w:tc>
          <w:tcPr>
            <w:tcW w:w="1710" w:type="dxa"/>
          </w:tcPr>
          <w:p w14:paraId="4825339B" w14:textId="00021F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0.08727658</w:t>
            </w:r>
          </w:p>
        </w:tc>
        <w:tc>
          <w:tcPr>
            <w:tcW w:w="1363" w:type="dxa"/>
          </w:tcPr>
          <w:p w14:paraId="56398E7C" w14:textId="11B4C90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0.345  </w:t>
            </w:r>
          </w:p>
        </w:tc>
        <w:tc>
          <w:tcPr>
            <w:tcW w:w="1140" w:type="dxa"/>
          </w:tcPr>
          <w:p w14:paraId="791C0854" w14:textId="19E3BFD6"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2024FCC3" w14:textId="77777777" w:rsidTr="0040242B">
        <w:trPr>
          <w:trHeight w:val="293"/>
        </w:trPr>
        <w:tc>
          <w:tcPr>
            <w:cnfStyle w:val="001000000000" w:firstRow="0" w:lastRow="0" w:firstColumn="1" w:lastColumn="0" w:oddVBand="0" w:evenVBand="0" w:oddHBand="0" w:evenHBand="0" w:firstRowFirstColumn="0" w:firstRowLastColumn="0" w:lastRowFirstColumn="0" w:lastRowLastColumn="0"/>
            <w:tcW w:w="3415" w:type="dxa"/>
          </w:tcPr>
          <w:p w14:paraId="01740114" w14:textId="324EEA4F"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syrphid – shrub, syrphid</w:t>
            </w:r>
          </w:p>
        </w:tc>
        <w:tc>
          <w:tcPr>
            <w:tcW w:w="1620" w:type="dxa"/>
          </w:tcPr>
          <w:p w14:paraId="5A5A155C" w14:textId="1FD0D121"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-0.0570436624</w:t>
            </w:r>
          </w:p>
        </w:tc>
        <w:tc>
          <w:tcPr>
            <w:tcW w:w="1710" w:type="dxa"/>
          </w:tcPr>
          <w:p w14:paraId="4CF253FF" w14:textId="16715C4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0.08160285</w:t>
            </w:r>
          </w:p>
        </w:tc>
        <w:tc>
          <w:tcPr>
            <w:tcW w:w="1363" w:type="dxa"/>
          </w:tcPr>
          <w:p w14:paraId="078D4052" w14:textId="188C858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-0.699  </w:t>
            </w:r>
          </w:p>
        </w:tc>
        <w:tc>
          <w:tcPr>
            <w:tcW w:w="1140" w:type="dxa"/>
          </w:tcPr>
          <w:p w14:paraId="50E945BB" w14:textId="0CE9E75E"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0.9999</w:t>
            </w:r>
          </w:p>
        </w:tc>
      </w:tr>
    </w:tbl>
    <w:p w14:paraId="3F057DD9" w14:textId="4BB8FE5D" w:rsidR="00174190" w:rsidRDefault="004D4C67" w:rsidP="00D92085">
      <w:pPr>
        <w:pStyle w:val="HTMLPreformatted"/>
        <w:shd w:val="clear" w:color="auto" w:fill="FFFFFF"/>
        <w:wordWrap w:val="0"/>
        <w:spacing w:line="205" w:lineRule="atLeast"/>
        <w:rPr>
          <w:rFonts w:ascii="Lucida Console" w:hAnsi="Lucida Console"/>
          <w:color w:val="000000"/>
          <w:bdr w:val="none" w:sz="0" w:space="0" w:color="auto" w:frame="1"/>
        </w:rPr>
      </w:pPr>
      <w:r>
        <w:rPr>
          <w:rFonts w:ascii="Lucida Console" w:hAnsi="Lucida Console"/>
          <w:color w:val="000000"/>
          <w:bdr w:val="none" w:sz="0" w:space="0" w:color="auto" w:frame="1"/>
        </w:rPr>
        <w:br/>
      </w:r>
    </w:p>
    <w:p w14:paraId="13032236" w14:textId="7A441EB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25B8663" w14:textId="2C3F3C16"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0F0F3B5" w14:textId="06C226D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1580561" w14:textId="08D331D5"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92B78D2" w14:textId="03C6CBD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8779E8" w14:textId="745CA1F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BE0467" w14:textId="34BBB9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C8A51E" w14:textId="4C73312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31D3BF" w14:textId="64954F2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4F0991DC" w14:textId="3D2D7BD7"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4F4B58F" w14:textId="0AE5E93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131D581" w14:textId="5FD8718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D87522F" w14:textId="1B68934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5E66867" w14:textId="434002F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9BDDB5A" w14:textId="5394D29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F5F4B2A" w14:textId="55D3441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4E87BFA" w14:textId="05E8FA3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5D2F182" w14:textId="1887DB8D"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EFE631A" w14:textId="702C9CBB"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85AC4A" w14:textId="752F848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AFCDDD4" w14:textId="11D6E84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9ACD73" w14:textId="59C8C22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5CDBC2C" w14:textId="40B8A19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61B6A15" w14:textId="64C16DC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B9CAC47" w14:textId="748A02D8"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D9C1DC4" w14:textId="192EC77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2A5E86F" w14:textId="21D2AE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A7D964E" w14:textId="2EFC097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60355D3" w14:textId="1900395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8A4DFED" w14:textId="77777777" w:rsidR="006244FB" w:rsidRPr="00D92085"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0B9C8CB" w14:textId="77777777" w:rsidR="003B5479" w:rsidRDefault="003B5479" w:rsidP="003B5479">
      <w:r>
        <w:t>Appendix C</w:t>
      </w:r>
    </w:p>
    <w:p w14:paraId="02590138" w14:textId="77777777" w:rsidR="003B5479" w:rsidRPr="00174190" w:rsidRDefault="003B5479" w:rsidP="003B5479">
      <w:r>
        <w:t>Table C1: GLMM for arthropod abundance – Melyridae included and Melyridae only.</w:t>
      </w:r>
    </w:p>
    <w:tbl>
      <w:tblPr>
        <w:tblStyle w:val="PlainTable21"/>
        <w:tblW w:w="9900" w:type="dxa"/>
        <w:tblLayout w:type="fixed"/>
        <w:tblLook w:val="06A0" w:firstRow="1" w:lastRow="0" w:firstColumn="1" w:lastColumn="0" w:noHBand="1" w:noVBand="1"/>
      </w:tblPr>
      <w:tblGrid>
        <w:gridCol w:w="2065"/>
        <w:gridCol w:w="1350"/>
        <w:gridCol w:w="1350"/>
        <w:gridCol w:w="1265"/>
        <w:gridCol w:w="1440"/>
        <w:gridCol w:w="1080"/>
        <w:gridCol w:w="1350"/>
      </w:tblGrid>
      <w:tr w:rsidR="00085ED2" w:rsidRPr="00F71F7B" w14:paraId="2C54832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B908348" w14:textId="77777777" w:rsidR="003B5479" w:rsidRPr="00F71F7B" w:rsidRDefault="003B5479" w:rsidP="002F53AD">
            <w:pPr>
              <w:jc w:val="center"/>
              <w:rPr>
                <w:sz w:val="22"/>
                <w:szCs w:val="22"/>
              </w:rPr>
            </w:pPr>
          </w:p>
        </w:tc>
        <w:tc>
          <w:tcPr>
            <w:tcW w:w="3965" w:type="dxa"/>
            <w:gridSpan w:val="3"/>
          </w:tcPr>
          <w:p w14:paraId="62093500"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Insect abundance (Melyridae: included)</w:t>
            </w:r>
          </w:p>
        </w:tc>
        <w:tc>
          <w:tcPr>
            <w:tcW w:w="3870" w:type="dxa"/>
            <w:gridSpan w:val="3"/>
          </w:tcPr>
          <w:p w14:paraId="16433BA9"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Melyridae: abundance only</w:t>
            </w:r>
          </w:p>
        </w:tc>
      </w:tr>
      <w:tr w:rsidR="003B5479" w:rsidRPr="0079431F" w14:paraId="54A559C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413786CB" w14:textId="77777777" w:rsidR="003B5479" w:rsidRPr="0079431F" w:rsidRDefault="003B5479" w:rsidP="002F53AD">
            <w:pPr>
              <w:jc w:val="center"/>
              <w:rPr>
                <w:b w:val="0"/>
                <w:sz w:val="20"/>
                <w:szCs w:val="20"/>
              </w:rPr>
            </w:pPr>
          </w:p>
        </w:tc>
        <w:tc>
          <w:tcPr>
            <w:tcW w:w="1350" w:type="dxa"/>
          </w:tcPr>
          <w:p w14:paraId="0A3AF29D"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w:t>
            </w:r>
          </w:p>
        </w:tc>
        <w:tc>
          <w:tcPr>
            <w:tcW w:w="1350" w:type="dxa"/>
          </w:tcPr>
          <w:p w14:paraId="127A34D9"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265" w:type="dxa"/>
          </w:tcPr>
          <w:p w14:paraId="754A2B11"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c>
          <w:tcPr>
            <w:tcW w:w="1440" w:type="dxa"/>
          </w:tcPr>
          <w:p w14:paraId="39631AE5"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Coef</w:t>
            </w:r>
          </w:p>
        </w:tc>
        <w:tc>
          <w:tcPr>
            <w:tcW w:w="1080" w:type="dxa"/>
          </w:tcPr>
          <w:p w14:paraId="2A0B9670"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350" w:type="dxa"/>
          </w:tcPr>
          <w:p w14:paraId="199718F6"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r>
      <w:tr w:rsidR="003B5479" w:rsidRPr="0079431F" w14:paraId="1C8EB294" w14:textId="77777777" w:rsidTr="0040242B">
        <w:trPr>
          <w:trHeight w:val="260"/>
        </w:trPr>
        <w:tc>
          <w:tcPr>
            <w:cnfStyle w:val="001000000000" w:firstRow="0" w:lastRow="0" w:firstColumn="1" w:lastColumn="0" w:oddVBand="0" w:evenVBand="0" w:oddHBand="0" w:evenHBand="0" w:firstRowFirstColumn="0" w:firstRowLastColumn="0" w:lastRowFirstColumn="0" w:lastRowLastColumn="0"/>
            <w:tcW w:w="2065" w:type="dxa"/>
          </w:tcPr>
          <w:p w14:paraId="6671FAE9" w14:textId="77777777" w:rsidR="003B5479" w:rsidRPr="003B5479" w:rsidRDefault="003B5479" w:rsidP="003B5479">
            <w:pPr>
              <w:jc w:val="center"/>
              <w:rPr>
                <w:b w:val="0"/>
                <w:sz w:val="20"/>
                <w:szCs w:val="20"/>
              </w:rPr>
            </w:pPr>
            <w:r w:rsidRPr="0079431F">
              <w:rPr>
                <w:sz w:val="20"/>
                <w:szCs w:val="20"/>
              </w:rPr>
              <w:t>Microsite</w:t>
            </w:r>
            <w:r>
              <w:rPr>
                <w:sz w:val="20"/>
                <w:szCs w:val="20"/>
              </w:rPr>
              <w:t xml:space="preserve"> </w:t>
            </w:r>
            <w:r w:rsidRPr="0079431F">
              <w:rPr>
                <w:sz w:val="20"/>
                <w:szCs w:val="20"/>
              </w:rPr>
              <w:t>(shrub)</w:t>
            </w:r>
          </w:p>
        </w:tc>
        <w:tc>
          <w:tcPr>
            <w:tcW w:w="1350" w:type="dxa"/>
          </w:tcPr>
          <w:p w14:paraId="3DB3B1C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-0.09872</w:t>
            </w:r>
          </w:p>
        </w:tc>
        <w:tc>
          <w:tcPr>
            <w:tcW w:w="1350" w:type="dxa"/>
          </w:tcPr>
          <w:p w14:paraId="31B735A5"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1.808</w:t>
            </w:r>
          </w:p>
        </w:tc>
        <w:tc>
          <w:tcPr>
            <w:tcW w:w="1265" w:type="dxa"/>
          </w:tcPr>
          <w:p w14:paraId="5C91D06F"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0.1787</w:t>
            </w:r>
          </w:p>
        </w:tc>
        <w:tc>
          <w:tcPr>
            <w:tcW w:w="1440" w:type="dxa"/>
          </w:tcPr>
          <w:p w14:paraId="60F615D4"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-1.1920</w:t>
            </w:r>
          </w:p>
        </w:tc>
        <w:tc>
          <w:tcPr>
            <w:tcW w:w="1080" w:type="dxa"/>
          </w:tcPr>
          <w:p w14:paraId="5BB0483F"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38.0394</w:t>
            </w:r>
          </w:p>
        </w:tc>
        <w:tc>
          <w:tcPr>
            <w:tcW w:w="1350" w:type="dxa"/>
          </w:tcPr>
          <w:p w14:paraId="14D077C0"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0&lt;0.0001</w:t>
            </w:r>
          </w:p>
        </w:tc>
      </w:tr>
      <w:tr w:rsidR="003B5479" w:rsidRPr="0079431F" w14:paraId="62094D59"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2965A997" w14:textId="77777777" w:rsidR="003B5479" w:rsidRPr="003B5479" w:rsidRDefault="003B5479" w:rsidP="003B5479">
            <w:pPr>
              <w:jc w:val="center"/>
              <w:rPr>
                <w:b w:val="0"/>
                <w:sz w:val="20"/>
                <w:szCs w:val="20"/>
              </w:rPr>
            </w:pPr>
            <w:r w:rsidRPr="0079431F">
              <w:rPr>
                <w:sz w:val="20"/>
                <w:szCs w:val="20"/>
              </w:rPr>
              <w:t>Blooming</w:t>
            </w:r>
            <w:r>
              <w:rPr>
                <w:sz w:val="20"/>
                <w:szCs w:val="20"/>
              </w:rPr>
              <w:t xml:space="preserve"> </w:t>
            </w:r>
            <w:r w:rsidRPr="0079431F">
              <w:rPr>
                <w:sz w:val="20"/>
                <w:szCs w:val="20"/>
              </w:rPr>
              <w:t>(in bloom)</w:t>
            </w:r>
          </w:p>
        </w:tc>
        <w:tc>
          <w:tcPr>
            <w:tcW w:w="1350" w:type="dxa"/>
          </w:tcPr>
          <w:p w14:paraId="3C27C6D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-0.39280</w:t>
            </w:r>
          </w:p>
        </w:tc>
        <w:tc>
          <w:tcPr>
            <w:tcW w:w="1350" w:type="dxa"/>
          </w:tcPr>
          <w:p w14:paraId="5D032C45"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33.553</w:t>
            </w:r>
          </w:p>
        </w:tc>
        <w:tc>
          <w:tcPr>
            <w:tcW w:w="1265" w:type="dxa"/>
          </w:tcPr>
          <w:p w14:paraId="5DC645E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c>
          <w:tcPr>
            <w:tcW w:w="1440" w:type="dxa"/>
          </w:tcPr>
          <w:p w14:paraId="1A75A6C3"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-0.2989</w:t>
            </w:r>
          </w:p>
        </w:tc>
        <w:tc>
          <w:tcPr>
            <w:tcW w:w="1080" w:type="dxa"/>
          </w:tcPr>
          <w:p w14:paraId="2E8B3E83"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3.3485</w:t>
            </w:r>
          </w:p>
        </w:tc>
        <w:tc>
          <w:tcPr>
            <w:tcW w:w="1350" w:type="dxa"/>
          </w:tcPr>
          <w:p w14:paraId="2EE9FFDB"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0.067267</w:t>
            </w:r>
          </w:p>
        </w:tc>
      </w:tr>
      <w:tr w:rsidR="003B5479" w:rsidRPr="00C66340" w14:paraId="366C916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19E9328A" w14:textId="77777777" w:rsidR="003B5479" w:rsidRPr="008159F4" w:rsidRDefault="003B5479" w:rsidP="002F53AD">
            <w:pPr>
              <w:jc w:val="center"/>
              <w:rPr>
                <w:sz w:val="20"/>
                <w:szCs w:val="20"/>
              </w:rPr>
            </w:pPr>
            <w:r w:rsidRPr="0079431F">
              <w:rPr>
                <w:sz w:val="20"/>
                <w:szCs w:val="20"/>
              </w:rPr>
              <w:t>Microsite * Blooming</w:t>
            </w:r>
          </w:p>
        </w:tc>
        <w:tc>
          <w:tcPr>
            <w:tcW w:w="1350" w:type="dxa"/>
          </w:tcPr>
          <w:p w14:paraId="22449E7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350" w:type="dxa"/>
          </w:tcPr>
          <w:p w14:paraId="3D8110C1"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265" w:type="dxa"/>
          </w:tcPr>
          <w:p w14:paraId="1B6C92CF"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440" w:type="dxa"/>
          </w:tcPr>
          <w:p w14:paraId="2F48C8BF" w14:textId="77777777" w:rsidR="003B5479" w:rsidRPr="00E31824" w:rsidRDefault="003B5479" w:rsidP="002F53AD">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0.6521</w:t>
            </w:r>
          </w:p>
        </w:tc>
        <w:tc>
          <w:tcPr>
            <w:tcW w:w="1080" w:type="dxa"/>
          </w:tcPr>
          <w:p w14:paraId="164A0E0C"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7.1290</w:t>
            </w:r>
          </w:p>
        </w:tc>
        <w:tc>
          <w:tcPr>
            <w:tcW w:w="1350" w:type="dxa"/>
          </w:tcPr>
          <w:p w14:paraId="3209A0DA" w14:textId="77777777" w:rsidR="003B5479" w:rsidRPr="00C66340"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C66340">
              <w:rPr>
                <w:rStyle w:val="gnkrckgcgsb"/>
                <w:b/>
                <w:color w:val="000000"/>
                <w:sz w:val="20"/>
                <w:szCs w:val="20"/>
                <w:bdr w:val="none" w:sz="0" w:space="0" w:color="auto" w:frame="1"/>
              </w:rPr>
              <w:t>0.007585</w:t>
            </w:r>
          </w:p>
        </w:tc>
      </w:tr>
    </w:tbl>
    <w:p w14:paraId="7E12FDD2" w14:textId="77E595C0" w:rsidR="003B5479" w:rsidRDefault="003B5479" w:rsidP="00ED4DC3">
      <w:pPr>
        <w:rPr>
          <w:rFonts w:eastAsia="Times New Roman"/>
          <w:color w:val="000000"/>
        </w:rPr>
      </w:pPr>
    </w:p>
    <w:p w14:paraId="79D0911B" w14:textId="6AB944E8" w:rsidR="004D4C67"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Style w:val="gnkrckgcgsb"/>
          <w:rFonts w:ascii="Times New Roman" w:hAnsi="Times New Roman" w:cs="Times New Roman"/>
          <w:color w:val="000000"/>
          <w:sz w:val="24"/>
          <w:szCs w:val="24"/>
          <w:bdr w:val="none" w:sz="0" w:space="0" w:color="auto" w:frame="1"/>
        </w:rPr>
        <w:t xml:space="preserve">Table C2: Post-hoc contrasts </w:t>
      </w:r>
      <w:r>
        <w:rPr>
          <w:rFonts w:ascii="Times New Roman" w:hAnsi="Times New Roman" w:cs="Times New Roman"/>
          <w:color w:val="000000"/>
          <w:sz w:val="24"/>
          <w:szCs w:val="24"/>
        </w:rPr>
        <w:t xml:space="preserve">interaction for abundance (Melyridae only) for microsite by  </w:t>
      </w:r>
    </w:p>
    <w:p w14:paraId="515BB4BD" w14:textId="77777777" w:rsidR="004D4C67" w:rsidRPr="005B5261"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Fonts w:ascii="Times New Roman" w:hAnsi="Times New Roman" w:cs="Times New Roman"/>
          <w:color w:val="000000"/>
          <w:sz w:val="24"/>
          <w:szCs w:val="24"/>
        </w:rPr>
        <w:t>blooming. Significant is at alpha &lt; 0.05 and indicated in bold.</w:t>
      </w:r>
    </w:p>
    <w:p w14:paraId="4631A148" w14:textId="77777777" w:rsidR="004D4C67" w:rsidRDefault="004D4C67" w:rsidP="004D4C67">
      <w:pPr>
        <w:pStyle w:val="HTMLPreformatted"/>
        <w:shd w:val="clear" w:color="auto" w:fill="FFFFFF"/>
        <w:wordWrap w:val="0"/>
        <w:spacing w:line="205" w:lineRule="atLeast"/>
        <w:rPr>
          <w:rStyle w:val="gnkrckgcgsb"/>
          <w:rFonts w:ascii="Times New Roman" w:hAnsi="Times New Roman" w:cs="Times New Roman"/>
          <w:color w:val="000000"/>
          <w:sz w:val="24"/>
          <w:szCs w:val="24"/>
          <w:bdr w:val="none" w:sz="0" w:space="0" w:color="auto" w:frame="1"/>
        </w:rPr>
      </w:pPr>
    </w:p>
    <w:tbl>
      <w:tblPr>
        <w:tblStyle w:val="PlainTable21"/>
        <w:tblW w:w="0" w:type="auto"/>
        <w:tblLook w:val="0620" w:firstRow="1" w:lastRow="0" w:firstColumn="0" w:lastColumn="0" w:noHBand="1" w:noVBand="1"/>
      </w:tblPr>
      <w:tblGrid>
        <w:gridCol w:w="2515"/>
        <w:gridCol w:w="1518"/>
        <w:gridCol w:w="1558"/>
        <w:gridCol w:w="1559"/>
        <w:gridCol w:w="1559"/>
      </w:tblGrid>
      <w:tr w:rsidR="004D4C67" w14:paraId="140697A0" w14:textId="77777777" w:rsidTr="002917E9">
        <w:trPr>
          <w:cnfStyle w:val="100000000000" w:firstRow="1" w:lastRow="0" w:firstColumn="0" w:lastColumn="0" w:oddVBand="0" w:evenVBand="0" w:oddHBand="0" w:evenHBand="0" w:firstRowFirstColumn="0" w:firstRowLastColumn="0" w:lastRowFirstColumn="0" w:lastRowLastColumn="0"/>
        </w:trPr>
        <w:tc>
          <w:tcPr>
            <w:tcW w:w="2515" w:type="dxa"/>
          </w:tcPr>
          <w:p w14:paraId="79053333" w14:textId="77777777" w:rsidR="004D4C67" w:rsidRPr="005B5261" w:rsidRDefault="004D4C67" w:rsidP="002917E9">
            <w:pPr>
              <w:jc w:val="center"/>
              <w:rPr>
                <w:rStyle w:val="gnkrckgcgsb"/>
                <w:color w:val="000000"/>
                <w:sz w:val="22"/>
                <w:szCs w:val="22"/>
                <w:bdr w:val="none" w:sz="0" w:space="0" w:color="auto" w:frame="1"/>
              </w:rPr>
            </w:pPr>
            <w:r>
              <w:rPr>
                <w:rStyle w:val="gnkrckgcgsb"/>
                <w:color w:val="000000"/>
                <w:sz w:val="22"/>
                <w:szCs w:val="22"/>
                <w:bdr w:val="none" w:sz="0" w:space="0" w:color="auto" w:frame="1"/>
              </w:rPr>
              <w:t>Contrast</w:t>
            </w:r>
          </w:p>
        </w:tc>
        <w:tc>
          <w:tcPr>
            <w:tcW w:w="1518" w:type="dxa"/>
          </w:tcPr>
          <w:p w14:paraId="578A28E2" w14:textId="77777777" w:rsidR="004D4C67" w:rsidRDefault="004D4C67" w:rsidP="002917E9">
            <w:pPr>
              <w:jc w:val="center"/>
            </w:pPr>
            <w:r>
              <w:t>Estimate</w:t>
            </w:r>
          </w:p>
        </w:tc>
        <w:tc>
          <w:tcPr>
            <w:tcW w:w="1558" w:type="dxa"/>
          </w:tcPr>
          <w:p w14:paraId="6A4F3B98" w14:textId="77777777" w:rsidR="004D4C67" w:rsidRDefault="004D4C67" w:rsidP="002917E9">
            <w:pPr>
              <w:jc w:val="center"/>
            </w:pPr>
            <w:r>
              <w:t>SE</w:t>
            </w:r>
          </w:p>
        </w:tc>
        <w:tc>
          <w:tcPr>
            <w:tcW w:w="1559" w:type="dxa"/>
          </w:tcPr>
          <w:p w14:paraId="7CAE19B8" w14:textId="77777777" w:rsidR="004D4C67" w:rsidRDefault="004D4C67" w:rsidP="002917E9">
            <w:pPr>
              <w:jc w:val="center"/>
            </w:pPr>
            <w:r>
              <w:t>Z</w:t>
            </w:r>
          </w:p>
        </w:tc>
        <w:tc>
          <w:tcPr>
            <w:tcW w:w="1559" w:type="dxa"/>
          </w:tcPr>
          <w:p w14:paraId="3E1DB070" w14:textId="77777777" w:rsidR="004D4C67" w:rsidRDefault="004D4C67" w:rsidP="002917E9">
            <w:pPr>
              <w:jc w:val="center"/>
            </w:pPr>
            <w:r>
              <w:t>p</w:t>
            </w:r>
          </w:p>
        </w:tc>
      </w:tr>
      <w:tr w:rsidR="004D4C67" w14:paraId="5D2B11EE" w14:textId="77777777" w:rsidTr="002917E9">
        <w:tc>
          <w:tcPr>
            <w:tcW w:w="2515" w:type="dxa"/>
          </w:tcPr>
          <w:p w14:paraId="5BF38DE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2998647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0.2989089</w:t>
            </w:r>
          </w:p>
        </w:tc>
        <w:tc>
          <w:tcPr>
            <w:tcW w:w="1558" w:type="dxa"/>
          </w:tcPr>
          <w:p w14:paraId="5651DE0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0.1633482</w:t>
            </w:r>
          </w:p>
        </w:tc>
        <w:tc>
          <w:tcPr>
            <w:tcW w:w="1559" w:type="dxa"/>
          </w:tcPr>
          <w:p w14:paraId="1DBF7502"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1.830  </w:t>
            </w:r>
          </w:p>
        </w:tc>
        <w:tc>
          <w:tcPr>
            <w:tcW w:w="1559" w:type="dxa"/>
          </w:tcPr>
          <w:p w14:paraId="54F8859F"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0.2592</w:t>
            </w:r>
          </w:p>
        </w:tc>
      </w:tr>
      <w:tr w:rsidR="004D4C67" w14:paraId="3CCEAD23" w14:textId="77777777" w:rsidTr="002917E9">
        <w:tc>
          <w:tcPr>
            <w:tcW w:w="2515" w:type="dxa"/>
          </w:tcPr>
          <w:p w14:paraId="585BCA40"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546ADD94"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1.1920062</w:t>
            </w:r>
          </w:p>
        </w:tc>
        <w:tc>
          <w:tcPr>
            <w:tcW w:w="1558" w:type="dxa"/>
          </w:tcPr>
          <w:p w14:paraId="22C358E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0.1932688</w:t>
            </w:r>
          </w:p>
        </w:tc>
        <w:tc>
          <w:tcPr>
            <w:tcW w:w="1559" w:type="dxa"/>
          </w:tcPr>
          <w:p w14:paraId="3B372DA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6.168  </w:t>
            </w:r>
          </w:p>
        </w:tc>
        <w:tc>
          <w:tcPr>
            <w:tcW w:w="1559" w:type="dxa"/>
          </w:tcPr>
          <w:p w14:paraId="4EDE2F70"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198F6122" w14:textId="77777777" w:rsidTr="002917E9">
        <w:tc>
          <w:tcPr>
            <w:tcW w:w="2515" w:type="dxa"/>
          </w:tcPr>
          <w:p w14:paraId="5FD4DC3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post,shrub</w:t>
            </w:r>
          </w:p>
        </w:tc>
        <w:tc>
          <w:tcPr>
            <w:tcW w:w="1518" w:type="dxa"/>
          </w:tcPr>
          <w:p w14:paraId="04106B1F"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0.8388073</w:t>
            </w:r>
          </w:p>
        </w:tc>
        <w:tc>
          <w:tcPr>
            <w:tcW w:w="1558" w:type="dxa"/>
          </w:tcPr>
          <w:p w14:paraId="04EA2888"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0.1826136</w:t>
            </w:r>
          </w:p>
        </w:tc>
        <w:tc>
          <w:tcPr>
            <w:tcW w:w="1559" w:type="dxa"/>
          </w:tcPr>
          <w:p w14:paraId="2621999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4.593  </w:t>
            </w:r>
          </w:p>
        </w:tc>
        <w:tc>
          <w:tcPr>
            <w:tcW w:w="1559" w:type="dxa"/>
          </w:tcPr>
          <w:p w14:paraId="720DE176"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68DE25C" w14:textId="77777777" w:rsidTr="002917E9">
        <w:tc>
          <w:tcPr>
            <w:tcW w:w="2515" w:type="dxa"/>
          </w:tcPr>
          <w:p w14:paraId="2C8E132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pre,shrub</w:t>
            </w:r>
          </w:p>
        </w:tc>
        <w:tc>
          <w:tcPr>
            <w:tcW w:w="1518" w:type="dxa"/>
          </w:tcPr>
          <w:p w14:paraId="61822CD7"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0.8930973</w:t>
            </w:r>
          </w:p>
        </w:tc>
        <w:tc>
          <w:tcPr>
            <w:tcW w:w="1558" w:type="dxa"/>
          </w:tcPr>
          <w:p w14:paraId="59FF143D"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0.1906721</w:t>
            </w:r>
          </w:p>
        </w:tc>
        <w:tc>
          <w:tcPr>
            <w:tcW w:w="1559" w:type="dxa"/>
          </w:tcPr>
          <w:p w14:paraId="29B843B9"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4.684  </w:t>
            </w:r>
          </w:p>
        </w:tc>
        <w:tc>
          <w:tcPr>
            <w:tcW w:w="1559" w:type="dxa"/>
          </w:tcPr>
          <w:p w14:paraId="1D0AE8B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4F4EBC6" w14:textId="77777777" w:rsidTr="002917E9">
        <w:tc>
          <w:tcPr>
            <w:tcW w:w="2515" w:type="dxa"/>
          </w:tcPr>
          <w:p w14:paraId="4C31BA4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post,shrub</w:t>
            </w:r>
          </w:p>
        </w:tc>
        <w:tc>
          <w:tcPr>
            <w:tcW w:w="1518" w:type="dxa"/>
          </w:tcPr>
          <w:p w14:paraId="2AC38A3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0.5398984</w:t>
            </w:r>
          </w:p>
        </w:tc>
        <w:tc>
          <w:tcPr>
            <w:tcW w:w="1558" w:type="dxa"/>
          </w:tcPr>
          <w:p w14:paraId="2A9911D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0.1799142</w:t>
            </w:r>
          </w:p>
        </w:tc>
        <w:tc>
          <w:tcPr>
            <w:tcW w:w="1559" w:type="dxa"/>
          </w:tcPr>
          <w:p w14:paraId="4D4EBDC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3.001  </w:t>
            </w:r>
          </w:p>
        </w:tc>
        <w:tc>
          <w:tcPr>
            <w:tcW w:w="1559" w:type="dxa"/>
          </w:tcPr>
          <w:p w14:paraId="60D420A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0.0143</w:t>
            </w:r>
          </w:p>
        </w:tc>
      </w:tr>
      <w:tr w:rsidR="004D4C67" w14:paraId="1E4E1EA6" w14:textId="77777777" w:rsidTr="002917E9">
        <w:tc>
          <w:tcPr>
            <w:tcW w:w="2515" w:type="dxa"/>
          </w:tcPr>
          <w:p w14:paraId="0305ED9D"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pre,shrub - post,shrub</w:t>
            </w:r>
          </w:p>
        </w:tc>
        <w:tc>
          <w:tcPr>
            <w:tcW w:w="1518" w:type="dxa"/>
          </w:tcPr>
          <w:p w14:paraId="15795BF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-0.3531989</w:t>
            </w:r>
          </w:p>
        </w:tc>
        <w:tc>
          <w:tcPr>
            <w:tcW w:w="1558" w:type="dxa"/>
          </w:tcPr>
          <w:p w14:paraId="6BCA6BA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0.1815186</w:t>
            </w:r>
          </w:p>
        </w:tc>
        <w:tc>
          <w:tcPr>
            <w:tcW w:w="1559" w:type="dxa"/>
          </w:tcPr>
          <w:p w14:paraId="4F90AA6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-1.946  </w:t>
            </w:r>
          </w:p>
        </w:tc>
        <w:tc>
          <w:tcPr>
            <w:tcW w:w="1559" w:type="dxa"/>
          </w:tcPr>
          <w:p w14:paraId="7BE51471"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0.2090</w:t>
            </w:r>
          </w:p>
        </w:tc>
      </w:tr>
    </w:tbl>
    <w:p w14:paraId="3DAEE694" w14:textId="60956F1E" w:rsidR="004D4C67" w:rsidRDefault="004D4C67" w:rsidP="00ED4DC3">
      <w:pPr>
        <w:rPr>
          <w:rFonts w:eastAsia="Times New Roman"/>
          <w:color w:val="000000"/>
        </w:rPr>
      </w:pPr>
    </w:p>
    <w:p w14:paraId="5FD4AEE2" w14:textId="7D45FDE6" w:rsidR="004D4C67" w:rsidRDefault="004D4C67" w:rsidP="00ED4DC3">
      <w:pPr>
        <w:rPr>
          <w:rFonts w:eastAsia="Times New Roman"/>
          <w:color w:val="000000"/>
        </w:rPr>
      </w:pPr>
    </w:p>
    <w:p w14:paraId="012A4CAE" w14:textId="4ECC66E2" w:rsidR="004D4C67" w:rsidRDefault="004D4C67" w:rsidP="00ED4DC3">
      <w:pPr>
        <w:rPr>
          <w:rFonts w:eastAsia="Times New Roman"/>
          <w:color w:val="000000"/>
        </w:rPr>
      </w:pPr>
    </w:p>
    <w:p w14:paraId="1293C45F" w14:textId="282F63B6" w:rsidR="004D4C67" w:rsidRDefault="004D4C67" w:rsidP="00ED4DC3">
      <w:pPr>
        <w:rPr>
          <w:rFonts w:eastAsia="Times New Roman"/>
          <w:color w:val="000000"/>
        </w:rPr>
      </w:pPr>
    </w:p>
    <w:p w14:paraId="3D110413" w14:textId="50D62744" w:rsidR="006244FB" w:rsidRDefault="006244FB" w:rsidP="00ED4DC3">
      <w:pPr>
        <w:rPr>
          <w:rFonts w:eastAsia="Times New Roman"/>
          <w:color w:val="000000"/>
        </w:rPr>
      </w:pPr>
    </w:p>
    <w:p w14:paraId="42AD37CA" w14:textId="0A42234B" w:rsidR="006244FB" w:rsidRDefault="006244FB" w:rsidP="00ED4DC3">
      <w:pPr>
        <w:rPr>
          <w:rFonts w:eastAsia="Times New Roman"/>
          <w:color w:val="000000"/>
        </w:rPr>
      </w:pPr>
    </w:p>
    <w:p w14:paraId="26509EBB" w14:textId="7DE64565" w:rsidR="006244FB" w:rsidRDefault="006244FB" w:rsidP="00ED4DC3">
      <w:pPr>
        <w:rPr>
          <w:rFonts w:eastAsia="Times New Roman"/>
          <w:color w:val="000000"/>
        </w:rPr>
      </w:pPr>
    </w:p>
    <w:p w14:paraId="06012F41" w14:textId="767E71F4" w:rsidR="006244FB" w:rsidRDefault="006244FB" w:rsidP="00ED4DC3">
      <w:pPr>
        <w:rPr>
          <w:rFonts w:eastAsia="Times New Roman"/>
          <w:color w:val="000000"/>
        </w:rPr>
      </w:pPr>
    </w:p>
    <w:p w14:paraId="6BE69752" w14:textId="08482465" w:rsidR="006244FB" w:rsidRDefault="006244FB" w:rsidP="00ED4DC3">
      <w:pPr>
        <w:rPr>
          <w:rFonts w:eastAsia="Times New Roman"/>
          <w:color w:val="000000"/>
        </w:rPr>
      </w:pPr>
    </w:p>
    <w:p w14:paraId="52A8F70E" w14:textId="371AAF0D" w:rsidR="006244FB" w:rsidRDefault="006244FB" w:rsidP="00ED4DC3">
      <w:pPr>
        <w:rPr>
          <w:rFonts w:eastAsia="Times New Roman"/>
          <w:color w:val="000000"/>
        </w:rPr>
      </w:pPr>
    </w:p>
    <w:p w14:paraId="15BA4CD5" w14:textId="27224951" w:rsidR="006244FB" w:rsidRDefault="006244FB" w:rsidP="00ED4DC3">
      <w:pPr>
        <w:rPr>
          <w:rFonts w:eastAsia="Times New Roman"/>
          <w:color w:val="000000"/>
        </w:rPr>
      </w:pPr>
    </w:p>
    <w:p w14:paraId="69637C45" w14:textId="28A346B9" w:rsidR="006244FB" w:rsidRDefault="006244FB" w:rsidP="00ED4DC3">
      <w:pPr>
        <w:rPr>
          <w:rFonts w:eastAsia="Times New Roman"/>
          <w:color w:val="000000"/>
        </w:rPr>
      </w:pPr>
    </w:p>
    <w:p w14:paraId="1ADCF104" w14:textId="2916D6B5" w:rsidR="006244FB" w:rsidRDefault="006244FB" w:rsidP="00ED4DC3">
      <w:pPr>
        <w:rPr>
          <w:rFonts w:eastAsia="Times New Roman"/>
          <w:color w:val="000000"/>
        </w:rPr>
      </w:pPr>
    </w:p>
    <w:p w14:paraId="6C37B6B1" w14:textId="30689572" w:rsidR="006244FB" w:rsidRDefault="006244FB" w:rsidP="00ED4DC3">
      <w:pPr>
        <w:rPr>
          <w:rFonts w:eastAsia="Times New Roman"/>
          <w:color w:val="000000"/>
        </w:rPr>
      </w:pPr>
    </w:p>
    <w:p w14:paraId="3739F4AE" w14:textId="456C8EE1" w:rsidR="006244FB" w:rsidRDefault="006244FB" w:rsidP="00ED4DC3">
      <w:pPr>
        <w:rPr>
          <w:rFonts w:eastAsia="Times New Roman"/>
          <w:color w:val="000000"/>
        </w:rPr>
      </w:pPr>
    </w:p>
    <w:p w14:paraId="70B21524" w14:textId="7AE20A40" w:rsidR="006244FB" w:rsidRDefault="006244FB" w:rsidP="00ED4DC3">
      <w:pPr>
        <w:rPr>
          <w:rFonts w:eastAsia="Times New Roman"/>
          <w:color w:val="000000"/>
        </w:rPr>
      </w:pPr>
    </w:p>
    <w:p w14:paraId="4CB022F9" w14:textId="77777777" w:rsidR="006244FB" w:rsidRDefault="006244FB" w:rsidP="00ED4DC3">
      <w:pPr>
        <w:rPr>
          <w:rFonts w:eastAsia="Times New Roman"/>
          <w:color w:val="000000"/>
        </w:rPr>
      </w:pPr>
    </w:p>
    <w:p w14:paraId="39A06696" w14:textId="77777777" w:rsidR="00174190" w:rsidRDefault="003B5479" w:rsidP="00ED4DC3">
      <w:r>
        <w:rPr>
          <w:rFonts w:eastAsia="Times New Roman"/>
          <w:color w:val="000000"/>
        </w:rPr>
        <w:t>Appendix D</w:t>
      </w:r>
      <w:r>
        <w:t>: Post-hoc contrasts</w:t>
      </w:r>
    </w:p>
    <w:p w14:paraId="598C67BA" w14:textId="77777777" w:rsidR="004663E5" w:rsidRDefault="003B5479" w:rsidP="004663E5">
      <w:r>
        <w:t>Table D1</w:t>
      </w:r>
      <w:r w:rsidR="004663E5">
        <w:t xml:space="preserve">: Results from post-hoc test (lsmeans, Tukey’s) for the Gamma generalized linear mixed model on significant interaction for proportion of flowers visited. </w:t>
      </w:r>
      <w:r w:rsidR="004663E5" w:rsidRPr="00BA750B">
        <w:t>Significance was denoted at α = 0.05 and shown in bold.</w:t>
      </w:r>
      <w:r w:rsidR="00174190">
        <w:t xml:space="preserve"> Proportion of flowers visited</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055"/>
        <w:gridCol w:w="1980"/>
        <w:gridCol w:w="1710"/>
        <w:gridCol w:w="1363"/>
        <w:gridCol w:w="1140"/>
      </w:tblGrid>
      <w:tr w:rsidR="004663E5" w:rsidRPr="003B5479" w14:paraId="38431DEF" w14:textId="77777777" w:rsidTr="003B5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A741F3C"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6193" w:type="dxa"/>
            <w:gridSpan w:val="4"/>
          </w:tcPr>
          <w:p w14:paraId="53DF4ABD" w14:textId="77777777" w:rsidR="004663E5" w:rsidRPr="003B5479" w:rsidRDefault="004663E5"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Proportion of flowers visited</w:t>
            </w:r>
          </w:p>
        </w:tc>
      </w:tr>
      <w:tr w:rsidR="004663E5" w:rsidRPr="003B5479" w14:paraId="77CB0F12"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01E03B89"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Contrast</w:t>
            </w:r>
          </w:p>
        </w:tc>
        <w:tc>
          <w:tcPr>
            <w:tcW w:w="1980" w:type="dxa"/>
          </w:tcPr>
          <w:p w14:paraId="1258A4D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Estimate</w:t>
            </w:r>
          </w:p>
        </w:tc>
        <w:tc>
          <w:tcPr>
            <w:tcW w:w="1710" w:type="dxa"/>
          </w:tcPr>
          <w:p w14:paraId="6DB90DDF"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SE</w:t>
            </w:r>
          </w:p>
        </w:tc>
        <w:tc>
          <w:tcPr>
            <w:tcW w:w="1363" w:type="dxa"/>
          </w:tcPr>
          <w:p w14:paraId="6F560A36"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t.ratio</w:t>
            </w:r>
          </w:p>
        </w:tc>
        <w:tc>
          <w:tcPr>
            <w:tcW w:w="1140" w:type="dxa"/>
          </w:tcPr>
          <w:p w14:paraId="52D2B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p</w:t>
            </w:r>
          </w:p>
        </w:tc>
      </w:tr>
      <w:tr w:rsidR="004663E5" w:rsidRPr="003B5479" w14:paraId="40DCB9D7"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40E122F"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post,open</w:t>
            </w:r>
          </w:p>
        </w:tc>
        <w:tc>
          <w:tcPr>
            <w:tcW w:w="1980" w:type="dxa"/>
          </w:tcPr>
          <w:p w14:paraId="6ADC7D99"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0.03537548</w:t>
            </w:r>
          </w:p>
        </w:tc>
        <w:tc>
          <w:tcPr>
            <w:tcW w:w="1710" w:type="dxa"/>
          </w:tcPr>
          <w:p w14:paraId="27CB3F5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0.04843350</w:t>
            </w:r>
          </w:p>
        </w:tc>
        <w:tc>
          <w:tcPr>
            <w:tcW w:w="1363" w:type="dxa"/>
          </w:tcPr>
          <w:p w14:paraId="3B49775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0.730  </w:t>
            </w:r>
          </w:p>
        </w:tc>
        <w:tc>
          <w:tcPr>
            <w:tcW w:w="1140" w:type="dxa"/>
          </w:tcPr>
          <w:p w14:paraId="0C735DA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0.8849</w:t>
            </w:r>
          </w:p>
        </w:tc>
      </w:tr>
      <w:tr w:rsidR="004663E5" w:rsidRPr="003B5479" w14:paraId="469B27D1"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6ED255B4"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pre,shrub</w:t>
            </w:r>
          </w:p>
        </w:tc>
        <w:tc>
          <w:tcPr>
            <w:tcW w:w="1980" w:type="dxa"/>
          </w:tcPr>
          <w:p w14:paraId="162ECA1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-0.08050042</w:t>
            </w:r>
          </w:p>
        </w:tc>
        <w:tc>
          <w:tcPr>
            <w:tcW w:w="1710" w:type="dxa"/>
          </w:tcPr>
          <w:p w14:paraId="1C0C676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0.08029773</w:t>
            </w:r>
          </w:p>
        </w:tc>
        <w:tc>
          <w:tcPr>
            <w:tcW w:w="1363" w:type="dxa"/>
          </w:tcPr>
          <w:p w14:paraId="22E8462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-1.003  </w:t>
            </w:r>
          </w:p>
        </w:tc>
        <w:tc>
          <w:tcPr>
            <w:tcW w:w="1140" w:type="dxa"/>
          </w:tcPr>
          <w:p w14:paraId="43D7BDD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0.7479</w:t>
            </w:r>
          </w:p>
        </w:tc>
      </w:tr>
      <w:tr w:rsidR="004663E5" w:rsidRPr="003B5479" w14:paraId="55548A4E"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9534BAD"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post,shrub</w:t>
            </w:r>
          </w:p>
        </w:tc>
        <w:tc>
          <w:tcPr>
            <w:tcW w:w="1980" w:type="dxa"/>
          </w:tcPr>
          <w:p w14:paraId="1B8B020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0.15930471</w:t>
            </w:r>
          </w:p>
        </w:tc>
        <w:tc>
          <w:tcPr>
            <w:tcW w:w="1710" w:type="dxa"/>
          </w:tcPr>
          <w:p w14:paraId="3ED928F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0.08775466</w:t>
            </w:r>
          </w:p>
        </w:tc>
        <w:tc>
          <w:tcPr>
            <w:tcW w:w="1363" w:type="dxa"/>
          </w:tcPr>
          <w:p w14:paraId="2C04AF6C"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1.815  </w:t>
            </w:r>
          </w:p>
        </w:tc>
        <w:tc>
          <w:tcPr>
            <w:tcW w:w="1140" w:type="dxa"/>
          </w:tcPr>
          <w:p w14:paraId="4ACA7E1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0.2660</w:t>
            </w:r>
          </w:p>
        </w:tc>
      </w:tr>
      <w:tr w:rsidR="004663E5" w:rsidRPr="003B5479" w14:paraId="3D01109D" w14:textId="77777777" w:rsidTr="003B5479">
        <w:trPr>
          <w:trHeight w:val="275"/>
        </w:trPr>
        <w:tc>
          <w:tcPr>
            <w:cnfStyle w:val="001000000000" w:firstRow="0" w:lastRow="0" w:firstColumn="1" w:lastColumn="0" w:oddVBand="0" w:evenVBand="0" w:oddHBand="0" w:evenHBand="0" w:firstRowFirstColumn="0" w:firstRowLastColumn="0" w:lastRowFirstColumn="0" w:lastRowLastColumn="0"/>
            <w:tcW w:w="3055" w:type="dxa"/>
          </w:tcPr>
          <w:p w14:paraId="274AAA87"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pre,shrub</w:t>
            </w:r>
          </w:p>
        </w:tc>
        <w:tc>
          <w:tcPr>
            <w:tcW w:w="1980" w:type="dxa"/>
          </w:tcPr>
          <w:p w14:paraId="767CCED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-0.11587589</w:t>
            </w:r>
          </w:p>
        </w:tc>
        <w:tc>
          <w:tcPr>
            <w:tcW w:w="1710" w:type="dxa"/>
          </w:tcPr>
          <w:p w14:paraId="2D18DB9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0.08384195</w:t>
            </w:r>
          </w:p>
        </w:tc>
        <w:tc>
          <w:tcPr>
            <w:tcW w:w="1363" w:type="dxa"/>
          </w:tcPr>
          <w:p w14:paraId="2DADDC1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-1.382  </w:t>
            </w:r>
          </w:p>
        </w:tc>
        <w:tc>
          <w:tcPr>
            <w:tcW w:w="1140" w:type="dxa"/>
          </w:tcPr>
          <w:p w14:paraId="01E15831"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0.5106</w:t>
            </w:r>
          </w:p>
        </w:tc>
      </w:tr>
      <w:tr w:rsidR="004663E5" w:rsidRPr="003B5479" w14:paraId="37A7F640" w14:textId="77777777" w:rsidTr="003B5479">
        <w:trPr>
          <w:trHeight w:val="162"/>
        </w:trPr>
        <w:tc>
          <w:tcPr>
            <w:cnfStyle w:val="001000000000" w:firstRow="0" w:lastRow="0" w:firstColumn="1" w:lastColumn="0" w:oddVBand="0" w:evenVBand="0" w:oddHBand="0" w:evenHBand="0" w:firstRowFirstColumn="0" w:firstRowLastColumn="0" w:lastRowFirstColumn="0" w:lastRowLastColumn="0"/>
            <w:tcW w:w="3055" w:type="dxa"/>
          </w:tcPr>
          <w:p w14:paraId="6CE73572"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post,shrub</w:t>
            </w:r>
          </w:p>
        </w:tc>
        <w:tc>
          <w:tcPr>
            <w:tcW w:w="1980" w:type="dxa"/>
          </w:tcPr>
          <w:p w14:paraId="7CFA422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0.12392924</w:t>
            </w:r>
          </w:p>
        </w:tc>
        <w:tc>
          <w:tcPr>
            <w:tcW w:w="1710" w:type="dxa"/>
          </w:tcPr>
          <w:p w14:paraId="27C90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0.09113159</w:t>
            </w:r>
          </w:p>
        </w:tc>
        <w:tc>
          <w:tcPr>
            <w:tcW w:w="1363" w:type="dxa"/>
          </w:tcPr>
          <w:p w14:paraId="6526089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1.360  </w:t>
            </w:r>
          </w:p>
        </w:tc>
        <w:tc>
          <w:tcPr>
            <w:tcW w:w="1140" w:type="dxa"/>
          </w:tcPr>
          <w:p w14:paraId="7F2488F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0.5247</w:t>
            </w:r>
          </w:p>
        </w:tc>
      </w:tr>
      <w:tr w:rsidR="004663E5" w:rsidRPr="003B5479" w14:paraId="7A11A29E" w14:textId="77777777" w:rsidTr="003B5479">
        <w:trPr>
          <w:trHeight w:val="293"/>
        </w:trPr>
        <w:tc>
          <w:tcPr>
            <w:cnfStyle w:val="001000000000" w:firstRow="0" w:lastRow="0" w:firstColumn="1" w:lastColumn="0" w:oddVBand="0" w:evenVBand="0" w:oddHBand="0" w:evenHBand="0" w:firstRowFirstColumn="0" w:firstRowLastColumn="0" w:lastRowFirstColumn="0" w:lastRowLastColumn="0"/>
            <w:tcW w:w="3055" w:type="dxa"/>
          </w:tcPr>
          <w:p w14:paraId="419ED2D6"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pre,shrub - post,shrub</w:t>
            </w:r>
          </w:p>
        </w:tc>
        <w:tc>
          <w:tcPr>
            <w:tcW w:w="1980" w:type="dxa"/>
          </w:tcPr>
          <w:p w14:paraId="050B309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0.23980513</w:t>
            </w:r>
          </w:p>
        </w:tc>
        <w:tc>
          <w:tcPr>
            <w:tcW w:w="1710" w:type="dxa"/>
          </w:tcPr>
          <w:p w14:paraId="1952CF7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0.05952906</w:t>
            </w:r>
          </w:p>
        </w:tc>
        <w:tc>
          <w:tcPr>
            <w:tcW w:w="1363" w:type="dxa"/>
          </w:tcPr>
          <w:p w14:paraId="18EDE93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4.028  </w:t>
            </w:r>
          </w:p>
        </w:tc>
        <w:tc>
          <w:tcPr>
            <w:tcW w:w="1140" w:type="dxa"/>
          </w:tcPr>
          <w:p w14:paraId="7A17B1EC"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b/>
              </w:rPr>
              <w:t>0.0003</w:t>
            </w:r>
          </w:p>
        </w:tc>
      </w:tr>
    </w:tbl>
    <w:p w14:paraId="7E89E6D4" w14:textId="13BF4209" w:rsidR="00ED4DC3" w:rsidRDefault="00ED4DC3" w:rsidP="009C7F0B"/>
    <w:p w14:paraId="7DC85865" w14:textId="5859C3AB" w:rsidR="0022581F" w:rsidRDefault="0022581F" w:rsidP="009C7F0B"/>
    <w:sectPr w:rsidR="002258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DCE2B" w14:textId="77777777" w:rsidR="007802D4" w:rsidRDefault="007802D4" w:rsidP="00E82973">
      <w:pPr>
        <w:spacing w:after="0" w:line="240" w:lineRule="auto"/>
      </w:pPr>
      <w:r>
        <w:separator/>
      </w:r>
    </w:p>
  </w:endnote>
  <w:endnote w:type="continuationSeparator" w:id="0">
    <w:p w14:paraId="656B9A82" w14:textId="77777777" w:rsidR="007802D4" w:rsidRDefault="007802D4" w:rsidP="00E82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altName w:val="Arial"/>
    <w:charset w:val="00"/>
    <w:family w:val="swiss"/>
    <w:pitch w:val="variable"/>
    <w:sig w:usb0="E0002AFF" w:usb1="C000247B"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altName w:val="Times New Roman"/>
    <w:panose1 w:val="00000000000000000000"/>
    <w:charset w:val="01"/>
    <w:family w:val="roman"/>
    <w:notTrueType/>
    <w:pitch w:val="variable"/>
  </w:font>
  <w:font w:name="游明朝">
    <w:panose1 w:val="00000000000000000000"/>
    <w:charset w:val="80"/>
    <w:family w:val="roman"/>
    <w:notTrueType/>
    <w:pitch w:val="default"/>
  </w:font>
  <w:font w:name="Lucida Console">
    <w:altName w:val="Menlo Regular"/>
    <w:charset w:val="00"/>
    <w:family w:val="modern"/>
    <w:pitch w:val="fixed"/>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27F0A" w14:textId="77777777" w:rsidR="007802D4" w:rsidRDefault="007802D4" w:rsidP="00E82973">
      <w:pPr>
        <w:spacing w:after="0" w:line="240" w:lineRule="auto"/>
      </w:pPr>
      <w:r>
        <w:separator/>
      </w:r>
    </w:p>
  </w:footnote>
  <w:footnote w:type="continuationSeparator" w:id="0">
    <w:p w14:paraId="0802C4A9" w14:textId="77777777" w:rsidR="007802D4" w:rsidRDefault="007802D4" w:rsidP="00E8297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7167F8"/>
    <w:multiLevelType w:val="hybridMultilevel"/>
    <w:tmpl w:val="93F6C020"/>
    <w:lvl w:ilvl="0" w:tplc="5F6E93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0E761C"/>
    <w:multiLevelType w:val="hybridMultilevel"/>
    <w:tmpl w:val="27961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ersp Plant Ecol Evol Syste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fxxxd2elfvxfde05eev9swq9zv0dswrxzp2&quot;&gt;CH2References-Saved&lt;record-ids&gt;&lt;item&gt;2&lt;/item&gt;&lt;item&gt;3&lt;/item&gt;&lt;item&gt;4&lt;/item&gt;&lt;item&gt;5&lt;/item&gt;&lt;item&gt;6&lt;/item&gt;&lt;item&gt;7&lt;/item&gt;&lt;item&gt;8&lt;/item&gt;&lt;item&gt;9&lt;/item&gt;&lt;item&gt;12&lt;/item&gt;&lt;item&gt;14&lt;/item&gt;&lt;item&gt;15&lt;/item&gt;&lt;item&gt;16&lt;/item&gt;&lt;item&gt;17&lt;/item&gt;&lt;item&gt;18&lt;/item&gt;&lt;item&gt;19&lt;/item&gt;&lt;item&gt;20&lt;/item&gt;&lt;item&gt;22&lt;/item&gt;&lt;item&gt;23&lt;/item&gt;&lt;item&gt;24&lt;/item&gt;&lt;item&gt;25&lt;/item&gt;&lt;item&gt;27&lt;/item&gt;&lt;item&gt;28&lt;/item&gt;&lt;item&gt;33&lt;/item&gt;&lt;item&gt;34&lt;/item&gt;&lt;item&gt;35&lt;/item&gt;&lt;item&gt;38&lt;/item&gt;&lt;item&gt;40&lt;/item&gt;&lt;item&gt;41&lt;/item&gt;&lt;item&gt;42&lt;/item&gt;&lt;item&gt;43&lt;/item&gt;&lt;item&gt;58&lt;/item&gt;&lt;item&gt;66&lt;/item&gt;&lt;item&gt;72&lt;/item&gt;&lt;item&gt;79&lt;/item&gt;&lt;item&gt;95&lt;/item&gt;&lt;item&gt;108&lt;/item&gt;&lt;item&gt;129&lt;/item&gt;&lt;item&gt;131&lt;/item&gt;&lt;item&gt;132&lt;/item&gt;&lt;item&gt;142&lt;/item&gt;&lt;item&gt;143&lt;/item&gt;&lt;item&gt;146&lt;/item&gt;&lt;item&gt;163&lt;/item&gt;&lt;item&gt;224&lt;/item&gt;&lt;item&gt;226&lt;/item&gt;&lt;item&gt;227&lt;/item&gt;&lt;item&gt;228&lt;/item&gt;&lt;item&gt;229&lt;/item&gt;&lt;item&gt;230&lt;/item&gt;&lt;item&gt;231&lt;/item&gt;&lt;item&gt;232&lt;/item&gt;&lt;item&gt;233&lt;/item&gt;&lt;item&gt;234&lt;/item&gt;&lt;item&gt;235&lt;/item&gt;&lt;item&gt;237&lt;/item&gt;&lt;item&gt;238&lt;/item&gt;&lt;item&gt;239&lt;/item&gt;&lt;item&gt;240&lt;/item&gt;&lt;item&gt;241&lt;/item&gt;&lt;item&gt;243&lt;/item&gt;&lt;item&gt;245&lt;/item&gt;&lt;item&gt;246&lt;/item&gt;&lt;item&gt;247&lt;/item&gt;&lt;item&gt;248&lt;/item&gt;&lt;item&gt;249&lt;/item&gt;&lt;item&gt;250&lt;/item&gt;&lt;item&gt;253&lt;/item&gt;&lt;item&gt;255&lt;/item&gt;&lt;item&gt;256&lt;/item&gt;&lt;item&gt;258&lt;/item&gt;&lt;item&gt;259&lt;/item&gt;&lt;item&gt;260&lt;/item&gt;&lt;item&gt;262&lt;/item&gt;&lt;item&gt;263&lt;/item&gt;&lt;item&gt;264&lt;/item&gt;&lt;item&gt;265&lt;/item&gt;&lt;item&gt;266&lt;/item&gt;&lt;item&gt;267&lt;/item&gt;&lt;item&gt;268&lt;/item&gt;&lt;item&gt;270&lt;/item&gt;&lt;item&gt;271&lt;/item&gt;&lt;item&gt;272&lt;/item&gt;&lt;item&gt;273&lt;/item&gt;&lt;item&gt;274&lt;/item&gt;&lt;item&gt;289&lt;/item&gt;&lt;item&gt;295&lt;/item&gt;&lt;item&gt;296&lt;/item&gt;&lt;item&gt;297&lt;/item&gt;&lt;item&gt;299&lt;/item&gt;&lt;item&gt;300&lt;/item&gt;&lt;item&gt;301&lt;/item&gt;&lt;item&gt;302&lt;/item&gt;&lt;item&gt;303&lt;/item&gt;&lt;item&gt;304&lt;/item&gt;&lt;item&gt;305&lt;/item&gt;&lt;/record-ids&gt;&lt;/item&gt;&lt;/Libraries&gt;"/>
  </w:docVars>
  <w:rsids>
    <w:rsidRoot w:val="00D55D2E"/>
    <w:rsid w:val="00001F59"/>
    <w:rsid w:val="00002E67"/>
    <w:rsid w:val="00003F3A"/>
    <w:rsid w:val="000043FA"/>
    <w:rsid w:val="00005D9D"/>
    <w:rsid w:val="00010ACB"/>
    <w:rsid w:val="00011768"/>
    <w:rsid w:val="000127C0"/>
    <w:rsid w:val="00012C4C"/>
    <w:rsid w:val="00013ED2"/>
    <w:rsid w:val="00015496"/>
    <w:rsid w:val="00015682"/>
    <w:rsid w:val="00016005"/>
    <w:rsid w:val="00016C3D"/>
    <w:rsid w:val="000174FA"/>
    <w:rsid w:val="0001769C"/>
    <w:rsid w:val="00017B00"/>
    <w:rsid w:val="00021693"/>
    <w:rsid w:val="000220DA"/>
    <w:rsid w:val="00025219"/>
    <w:rsid w:val="0002609A"/>
    <w:rsid w:val="00026C56"/>
    <w:rsid w:val="00026E78"/>
    <w:rsid w:val="0003076A"/>
    <w:rsid w:val="00031660"/>
    <w:rsid w:val="000318B5"/>
    <w:rsid w:val="000327C0"/>
    <w:rsid w:val="000329C5"/>
    <w:rsid w:val="00032E17"/>
    <w:rsid w:val="00032F51"/>
    <w:rsid w:val="00033F16"/>
    <w:rsid w:val="00036294"/>
    <w:rsid w:val="000363CD"/>
    <w:rsid w:val="00040C15"/>
    <w:rsid w:val="0004122F"/>
    <w:rsid w:val="00041734"/>
    <w:rsid w:val="000426DE"/>
    <w:rsid w:val="0004411B"/>
    <w:rsid w:val="00045B82"/>
    <w:rsid w:val="0004758E"/>
    <w:rsid w:val="00047F7F"/>
    <w:rsid w:val="00051285"/>
    <w:rsid w:val="00051A4B"/>
    <w:rsid w:val="00051B2E"/>
    <w:rsid w:val="00051D07"/>
    <w:rsid w:val="000525C7"/>
    <w:rsid w:val="00052F27"/>
    <w:rsid w:val="0005326A"/>
    <w:rsid w:val="000538E5"/>
    <w:rsid w:val="00054E33"/>
    <w:rsid w:val="00054E71"/>
    <w:rsid w:val="00055CCB"/>
    <w:rsid w:val="000569CC"/>
    <w:rsid w:val="000571B9"/>
    <w:rsid w:val="00060278"/>
    <w:rsid w:val="00060842"/>
    <w:rsid w:val="00062E4F"/>
    <w:rsid w:val="00063077"/>
    <w:rsid w:val="00064D45"/>
    <w:rsid w:val="00065309"/>
    <w:rsid w:val="000661F0"/>
    <w:rsid w:val="00066537"/>
    <w:rsid w:val="00066CB1"/>
    <w:rsid w:val="00066DDD"/>
    <w:rsid w:val="00066EEA"/>
    <w:rsid w:val="000705AA"/>
    <w:rsid w:val="0007112A"/>
    <w:rsid w:val="0007125E"/>
    <w:rsid w:val="00071B99"/>
    <w:rsid w:val="00074051"/>
    <w:rsid w:val="0007687C"/>
    <w:rsid w:val="0008065C"/>
    <w:rsid w:val="0008110A"/>
    <w:rsid w:val="00084FCD"/>
    <w:rsid w:val="0008571F"/>
    <w:rsid w:val="00085ED2"/>
    <w:rsid w:val="000864E2"/>
    <w:rsid w:val="00086F3A"/>
    <w:rsid w:val="00086FAA"/>
    <w:rsid w:val="00087207"/>
    <w:rsid w:val="00091247"/>
    <w:rsid w:val="000924A6"/>
    <w:rsid w:val="00092721"/>
    <w:rsid w:val="00093A34"/>
    <w:rsid w:val="00094C99"/>
    <w:rsid w:val="0009574D"/>
    <w:rsid w:val="00095AF0"/>
    <w:rsid w:val="0009688F"/>
    <w:rsid w:val="00097D82"/>
    <w:rsid w:val="000A01F2"/>
    <w:rsid w:val="000A0F2F"/>
    <w:rsid w:val="000A2E5E"/>
    <w:rsid w:val="000A41C5"/>
    <w:rsid w:val="000A42AE"/>
    <w:rsid w:val="000A445C"/>
    <w:rsid w:val="000A52CF"/>
    <w:rsid w:val="000A5345"/>
    <w:rsid w:val="000A6AE4"/>
    <w:rsid w:val="000A6F94"/>
    <w:rsid w:val="000B2215"/>
    <w:rsid w:val="000B30AD"/>
    <w:rsid w:val="000B3F99"/>
    <w:rsid w:val="000B41BB"/>
    <w:rsid w:val="000B5711"/>
    <w:rsid w:val="000B6B96"/>
    <w:rsid w:val="000B7824"/>
    <w:rsid w:val="000C0C21"/>
    <w:rsid w:val="000C0E9B"/>
    <w:rsid w:val="000C14B2"/>
    <w:rsid w:val="000C15B1"/>
    <w:rsid w:val="000C18FD"/>
    <w:rsid w:val="000C1C40"/>
    <w:rsid w:val="000C32A3"/>
    <w:rsid w:val="000C3CFB"/>
    <w:rsid w:val="000C4F48"/>
    <w:rsid w:val="000C57C4"/>
    <w:rsid w:val="000C7685"/>
    <w:rsid w:val="000D0C17"/>
    <w:rsid w:val="000D19E4"/>
    <w:rsid w:val="000D1E96"/>
    <w:rsid w:val="000D2637"/>
    <w:rsid w:val="000D28A0"/>
    <w:rsid w:val="000D3971"/>
    <w:rsid w:val="000D43CE"/>
    <w:rsid w:val="000D4F99"/>
    <w:rsid w:val="000D5390"/>
    <w:rsid w:val="000E1054"/>
    <w:rsid w:val="000E1331"/>
    <w:rsid w:val="000E1927"/>
    <w:rsid w:val="000E2671"/>
    <w:rsid w:val="000E26F1"/>
    <w:rsid w:val="000E29AB"/>
    <w:rsid w:val="000E2DB2"/>
    <w:rsid w:val="000E36E5"/>
    <w:rsid w:val="000E3E9E"/>
    <w:rsid w:val="000E47A2"/>
    <w:rsid w:val="000E687C"/>
    <w:rsid w:val="000E73EE"/>
    <w:rsid w:val="000F015E"/>
    <w:rsid w:val="000F0175"/>
    <w:rsid w:val="000F23E8"/>
    <w:rsid w:val="000F28EC"/>
    <w:rsid w:val="000F2B2E"/>
    <w:rsid w:val="000F33DC"/>
    <w:rsid w:val="000F3418"/>
    <w:rsid w:val="000F42F3"/>
    <w:rsid w:val="000F4F15"/>
    <w:rsid w:val="000F69E1"/>
    <w:rsid w:val="000F6C35"/>
    <w:rsid w:val="000F6D1B"/>
    <w:rsid w:val="000F6F41"/>
    <w:rsid w:val="000F6F48"/>
    <w:rsid w:val="000F77F5"/>
    <w:rsid w:val="001002EB"/>
    <w:rsid w:val="00100A55"/>
    <w:rsid w:val="0010224B"/>
    <w:rsid w:val="00103941"/>
    <w:rsid w:val="0010420D"/>
    <w:rsid w:val="0010779D"/>
    <w:rsid w:val="001079BE"/>
    <w:rsid w:val="00110872"/>
    <w:rsid w:val="001131F5"/>
    <w:rsid w:val="00113395"/>
    <w:rsid w:val="001141CE"/>
    <w:rsid w:val="00114A8A"/>
    <w:rsid w:val="00116B2E"/>
    <w:rsid w:val="00117EC0"/>
    <w:rsid w:val="001204FD"/>
    <w:rsid w:val="00120D56"/>
    <w:rsid w:val="00120F70"/>
    <w:rsid w:val="001213CB"/>
    <w:rsid w:val="00121B89"/>
    <w:rsid w:val="001232CF"/>
    <w:rsid w:val="00123786"/>
    <w:rsid w:val="00124A83"/>
    <w:rsid w:val="00124B75"/>
    <w:rsid w:val="00125170"/>
    <w:rsid w:val="00125F76"/>
    <w:rsid w:val="00126C9F"/>
    <w:rsid w:val="001318A6"/>
    <w:rsid w:val="00132156"/>
    <w:rsid w:val="00132C0B"/>
    <w:rsid w:val="001330E1"/>
    <w:rsid w:val="001332DA"/>
    <w:rsid w:val="001333B4"/>
    <w:rsid w:val="001339B7"/>
    <w:rsid w:val="001339FA"/>
    <w:rsid w:val="00133EC6"/>
    <w:rsid w:val="001342AC"/>
    <w:rsid w:val="00134397"/>
    <w:rsid w:val="00134DE6"/>
    <w:rsid w:val="00135016"/>
    <w:rsid w:val="0013510E"/>
    <w:rsid w:val="0013664C"/>
    <w:rsid w:val="00136B4C"/>
    <w:rsid w:val="00140351"/>
    <w:rsid w:val="00141655"/>
    <w:rsid w:val="00141686"/>
    <w:rsid w:val="00141A12"/>
    <w:rsid w:val="00141DFA"/>
    <w:rsid w:val="001432EE"/>
    <w:rsid w:val="00143451"/>
    <w:rsid w:val="00144206"/>
    <w:rsid w:val="00144DF1"/>
    <w:rsid w:val="0014622A"/>
    <w:rsid w:val="00146E0D"/>
    <w:rsid w:val="0014749D"/>
    <w:rsid w:val="00147C34"/>
    <w:rsid w:val="001513BC"/>
    <w:rsid w:val="00151EF9"/>
    <w:rsid w:val="001526C6"/>
    <w:rsid w:val="00153E44"/>
    <w:rsid w:val="00154152"/>
    <w:rsid w:val="001552A5"/>
    <w:rsid w:val="001556B0"/>
    <w:rsid w:val="00155A6C"/>
    <w:rsid w:val="0015677D"/>
    <w:rsid w:val="00157664"/>
    <w:rsid w:val="001578B1"/>
    <w:rsid w:val="0016160D"/>
    <w:rsid w:val="00161D6B"/>
    <w:rsid w:val="00162017"/>
    <w:rsid w:val="00162BF2"/>
    <w:rsid w:val="001633A5"/>
    <w:rsid w:val="00163F96"/>
    <w:rsid w:val="00165702"/>
    <w:rsid w:val="00166563"/>
    <w:rsid w:val="00166E77"/>
    <w:rsid w:val="001671D8"/>
    <w:rsid w:val="00170E95"/>
    <w:rsid w:val="00171D81"/>
    <w:rsid w:val="00172CFB"/>
    <w:rsid w:val="00174190"/>
    <w:rsid w:val="0017450D"/>
    <w:rsid w:val="001748F4"/>
    <w:rsid w:val="001749B7"/>
    <w:rsid w:val="001756B8"/>
    <w:rsid w:val="00175E68"/>
    <w:rsid w:val="0017664E"/>
    <w:rsid w:val="001777A8"/>
    <w:rsid w:val="00177D88"/>
    <w:rsid w:val="00182387"/>
    <w:rsid w:val="00182487"/>
    <w:rsid w:val="00182652"/>
    <w:rsid w:val="001826C7"/>
    <w:rsid w:val="00182F67"/>
    <w:rsid w:val="0018395C"/>
    <w:rsid w:val="00184963"/>
    <w:rsid w:val="00187C0E"/>
    <w:rsid w:val="0019001B"/>
    <w:rsid w:val="00190CFE"/>
    <w:rsid w:val="00191148"/>
    <w:rsid w:val="00191474"/>
    <w:rsid w:val="0019206A"/>
    <w:rsid w:val="00193054"/>
    <w:rsid w:val="00193537"/>
    <w:rsid w:val="00193AC0"/>
    <w:rsid w:val="00194E58"/>
    <w:rsid w:val="00195F74"/>
    <w:rsid w:val="001A12A6"/>
    <w:rsid w:val="001A1BB6"/>
    <w:rsid w:val="001A2753"/>
    <w:rsid w:val="001A2AC7"/>
    <w:rsid w:val="001A2EB7"/>
    <w:rsid w:val="001A3AFA"/>
    <w:rsid w:val="001A3BED"/>
    <w:rsid w:val="001A407A"/>
    <w:rsid w:val="001A4317"/>
    <w:rsid w:val="001A6231"/>
    <w:rsid w:val="001A79D1"/>
    <w:rsid w:val="001B0334"/>
    <w:rsid w:val="001B1BB4"/>
    <w:rsid w:val="001B2AA7"/>
    <w:rsid w:val="001B4908"/>
    <w:rsid w:val="001B5118"/>
    <w:rsid w:val="001B594E"/>
    <w:rsid w:val="001B682A"/>
    <w:rsid w:val="001B72BF"/>
    <w:rsid w:val="001B755B"/>
    <w:rsid w:val="001C0285"/>
    <w:rsid w:val="001C04A5"/>
    <w:rsid w:val="001C086E"/>
    <w:rsid w:val="001C0D9F"/>
    <w:rsid w:val="001C1891"/>
    <w:rsid w:val="001C2200"/>
    <w:rsid w:val="001C2DFE"/>
    <w:rsid w:val="001C368F"/>
    <w:rsid w:val="001C3A12"/>
    <w:rsid w:val="001C451F"/>
    <w:rsid w:val="001C5428"/>
    <w:rsid w:val="001C6858"/>
    <w:rsid w:val="001C7812"/>
    <w:rsid w:val="001D1064"/>
    <w:rsid w:val="001D1603"/>
    <w:rsid w:val="001D1EBB"/>
    <w:rsid w:val="001D268B"/>
    <w:rsid w:val="001D31E6"/>
    <w:rsid w:val="001D3B32"/>
    <w:rsid w:val="001D4163"/>
    <w:rsid w:val="001D4415"/>
    <w:rsid w:val="001D47AD"/>
    <w:rsid w:val="001D47FA"/>
    <w:rsid w:val="001D4B95"/>
    <w:rsid w:val="001D5345"/>
    <w:rsid w:val="001D5967"/>
    <w:rsid w:val="001D6819"/>
    <w:rsid w:val="001D77C9"/>
    <w:rsid w:val="001D7C56"/>
    <w:rsid w:val="001E098D"/>
    <w:rsid w:val="001E2F62"/>
    <w:rsid w:val="001E3034"/>
    <w:rsid w:val="001E3EBF"/>
    <w:rsid w:val="001E4A16"/>
    <w:rsid w:val="001E4D6C"/>
    <w:rsid w:val="001E63EE"/>
    <w:rsid w:val="001F1095"/>
    <w:rsid w:val="001F125D"/>
    <w:rsid w:val="001F1FD4"/>
    <w:rsid w:val="001F2A3D"/>
    <w:rsid w:val="001F33DE"/>
    <w:rsid w:val="001F3A81"/>
    <w:rsid w:val="001F3B77"/>
    <w:rsid w:val="001F43F0"/>
    <w:rsid w:val="001F5563"/>
    <w:rsid w:val="001F56B0"/>
    <w:rsid w:val="001F6D15"/>
    <w:rsid w:val="001F703F"/>
    <w:rsid w:val="00200B0F"/>
    <w:rsid w:val="00200D6D"/>
    <w:rsid w:val="00201C59"/>
    <w:rsid w:val="00202548"/>
    <w:rsid w:val="002025A5"/>
    <w:rsid w:val="0020327D"/>
    <w:rsid w:val="002032F8"/>
    <w:rsid w:val="0020367A"/>
    <w:rsid w:val="00203C44"/>
    <w:rsid w:val="0020422F"/>
    <w:rsid w:val="00205876"/>
    <w:rsid w:val="00205D8D"/>
    <w:rsid w:val="00205FB0"/>
    <w:rsid w:val="0020615C"/>
    <w:rsid w:val="00206724"/>
    <w:rsid w:val="002067A9"/>
    <w:rsid w:val="0020791B"/>
    <w:rsid w:val="002114EB"/>
    <w:rsid w:val="00212AEA"/>
    <w:rsid w:val="00213078"/>
    <w:rsid w:val="002138D0"/>
    <w:rsid w:val="002154B4"/>
    <w:rsid w:val="00215FBC"/>
    <w:rsid w:val="00216CE9"/>
    <w:rsid w:val="0021779D"/>
    <w:rsid w:val="00220AA3"/>
    <w:rsid w:val="00220BAC"/>
    <w:rsid w:val="00220CE8"/>
    <w:rsid w:val="002223A5"/>
    <w:rsid w:val="0022314A"/>
    <w:rsid w:val="002234E8"/>
    <w:rsid w:val="00224B97"/>
    <w:rsid w:val="00225181"/>
    <w:rsid w:val="0022581F"/>
    <w:rsid w:val="00226C22"/>
    <w:rsid w:val="00227292"/>
    <w:rsid w:val="00227446"/>
    <w:rsid w:val="00231D81"/>
    <w:rsid w:val="002329C4"/>
    <w:rsid w:val="00233425"/>
    <w:rsid w:val="00233D56"/>
    <w:rsid w:val="00237054"/>
    <w:rsid w:val="00237BBD"/>
    <w:rsid w:val="002403B6"/>
    <w:rsid w:val="0024088A"/>
    <w:rsid w:val="00240F95"/>
    <w:rsid w:val="002420E0"/>
    <w:rsid w:val="00242BA2"/>
    <w:rsid w:val="00243138"/>
    <w:rsid w:val="0024336C"/>
    <w:rsid w:val="0024691B"/>
    <w:rsid w:val="00250A45"/>
    <w:rsid w:val="00251223"/>
    <w:rsid w:val="00251C75"/>
    <w:rsid w:val="0025216A"/>
    <w:rsid w:val="002535CD"/>
    <w:rsid w:val="0025390F"/>
    <w:rsid w:val="00253A49"/>
    <w:rsid w:val="002545EC"/>
    <w:rsid w:val="00255619"/>
    <w:rsid w:val="00257C13"/>
    <w:rsid w:val="00260140"/>
    <w:rsid w:val="002619A8"/>
    <w:rsid w:val="00261ADE"/>
    <w:rsid w:val="002633DC"/>
    <w:rsid w:val="00264AD5"/>
    <w:rsid w:val="00265354"/>
    <w:rsid w:val="002708B2"/>
    <w:rsid w:val="00270C37"/>
    <w:rsid w:val="002715FB"/>
    <w:rsid w:val="002723C1"/>
    <w:rsid w:val="002738CC"/>
    <w:rsid w:val="002743B5"/>
    <w:rsid w:val="0027453E"/>
    <w:rsid w:val="00274B48"/>
    <w:rsid w:val="002753D7"/>
    <w:rsid w:val="002802F3"/>
    <w:rsid w:val="00280601"/>
    <w:rsid w:val="002808AC"/>
    <w:rsid w:val="00281034"/>
    <w:rsid w:val="00281375"/>
    <w:rsid w:val="00284904"/>
    <w:rsid w:val="00285C9B"/>
    <w:rsid w:val="002861D4"/>
    <w:rsid w:val="00286F42"/>
    <w:rsid w:val="00287BED"/>
    <w:rsid w:val="00290046"/>
    <w:rsid w:val="0029008E"/>
    <w:rsid w:val="0029019E"/>
    <w:rsid w:val="002905EA"/>
    <w:rsid w:val="002917E9"/>
    <w:rsid w:val="002918EF"/>
    <w:rsid w:val="002930AB"/>
    <w:rsid w:val="00293314"/>
    <w:rsid w:val="0029361D"/>
    <w:rsid w:val="00294B2F"/>
    <w:rsid w:val="00295346"/>
    <w:rsid w:val="002957AB"/>
    <w:rsid w:val="002A0025"/>
    <w:rsid w:val="002A0284"/>
    <w:rsid w:val="002A0DD8"/>
    <w:rsid w:val="002A23BB"/>
    <w:rsid w:val="002A2432"/>
    <w:rsid w:val="002A333C"/>
    <w:rsid w:val="002A3E0F"/>
    <w:rsid w:val="002A3E17"/>
    <w:rsid w:val="002A5E54"/>
    <w:rsid w:val="002A5E55"/>
    <w:rsid w:val="002A5E81"/>
    <w:rsid w:val="002A6C3D"/>
    <w:rsid w:val="002A78D5"/>
    <w:rsid w:val="002B04AB"/>
    <w:rsid w:val="002B09EE"/>
    <w:rsid w:val="002B36A1"/>
    <w:rsid w:val="002B43C8"/>
    <w:rsid w:val="002B55CE"/>
    <w:rsid w:val="002B5653"/>
    <w:rsid w:val="002B714D"/>
    <w:rsid w:val="002B7F31"/>
    <w:rsid w:val="002C048A"/>
    <w:rsid w:val="002C0675"/>
    <w:rsid w:val="002C2444"/>
    <w:rsid w:val="002C2573"/>
    <w:rsid w:val="002C73C9"/>
    <w:rsid w:val="002C7E93"/>
    <w:rsid w:val="002D00C2"/>
    <w:rsid w:val="002D00F2"/>
    <w:rsid w:val="002D2719"/>
    <w:rsid w:val="002D2F30"/>
    <w:rsid w:val="002D2FA3"/>
    <w:rsid w:val="002D48C8"/>
    <w:rsid w:val="002D54FB"/>
    <w:rsid w:val="002D5FDB"/>
    <w:rsid w:val="002D6D44"/>
    <w:rsid w:val="002D733F"/>
    <w:rsid w:val="002E017E"/>
    <w:rsid w:val="002E04BB"/>
    <w:rsid w:val="002E1596"/>
    <w:rsid w:val="002E1744"/>
    <w:rsid w:val="002E1C51"/>
    <w:rsid w:val="002E3387"/>
    <w:rsid w:val="002E40E8"/>
    <w:rsid w:val="002E4BF3"/>
    <w:rsid w:val="002E52B4"/>
    <w:rsid w:val="002E61F9"/>
    <w:rsid w:val="002E7858"/>
    <w:rsid w:val="002F0CF0"/>
    <w:rsid w:val="002F12D2"/>
    <w:rsid w:val="002F13C9"/>
    <w:rsid w:val="002F1E04"/>
    <w:rsid w:val="002F242F"/>
    <w:rsid w:val="002F33EB"/>
    <w:rsid w:val="002F39A4"/>
    <w:rsid w:val="002F3E84"/>
    <w:rsid w:val="002F53AD"/>
    <w:rsid w:val="002F5481"/>
    <w:rsid w:val="002F63CD"/>
    <w:rsid w:val="002F7980"/>
    <w:rsid w:val="003019E7"/>
    <w:rsid w:val="00301F26"/>
    <w:rsid w:val="0030341E"/>
    <w:rsid w:val="003034EA"/>
    <w:rsid w:val="00305C55"/>
    <w:rsid w:val="003100E1"/>
    <w:rsid w:val="0031331D"/>
    <w:rsid w:val="003138FC"/>
    <w:rsid w:val="00314984"/>
    <w:rsid w:val="00314985"/>
    <w:rsid w:val="00314C86"/>
    <w:rsid w:val="00315135"/>
    <w:rsid w:val="003158EA"/>
    <w:rsid w:val="00315F3A"/>
    <w:rsid w:val="00315F5C"/>
    <w:rsid w:val="00316482"/>
    <w:rsid w:val="00316F39"/>
    <w:rsid w:val="0032010B"/>
    <w:rsid w:val="0032084C"/>
    <w:rsid w:val="00321736"/>
    <w:rsid w:val="00321CD3"/>
    <w:rsid w:val="00322193"/>
    <w:rsid w:val="0032252D"/>
    <w:rsid w:val="00322747"/>
    <w:rsid w:val="00323487"/>
    <w:rsid w:val="00323AE9"/>
    <w:rsid w:val="00323ECC"/>
    <w:rsid w:val="0032496D"/>
    <w:rsid w:val="00324A80"/>
    <w:rsid w:val="00325924"/>
    <w:rsid w:val="00325AE1"/>
    <w:rsid w:val="0032632B"/>
    <w:rsid w:val="00330A8F"/>
    <w:rsid w:val="00332060"/>
    <w:rsid w:val="00332121"/>
    <w:rsid w:val="003324BC"/>
    <w:rsid w:val="00332596"/>
    <w:rsid w:val="0033300D"/>
    <w:rsid w:val="003333D9"/>
    <w:rsid w:val="003352DC"/>
    <w:rsid w:val="00336AD7"/>
    <w:rsid w:val="00341A31"/>
    <w:rsid w:val="0034237C"/>
    <w:rsid w:val="00343E52"/>
    <w:rsid w:val="00346056"/>
    <w:rsid w:val="003505F1"/>
    <w:rsid w:val="0035192F"/>
    <w:rsid w:val="0035240C"/>
    <w:rsid w:val="0035282D"/>
    <w:rsid w:val="0035289A"/>
    <w:rsid w:val="00353035"/>
    <w:rsid w:val="00353C45"/>
    <w:rsid w:val="00354C9D"/>
    <w:rsid w:val="0035696E"/>
    <w:rsid w:val="00356BDB"/>
    <w:rsid w:val="00356F0E"/>
    <w:rsid w:val="0035724F"/>
    <w:rsid w:val="00357E6C"/>
    <w:rsid w:val="00357EA3"/>
    <w:rsid w:val="00360105"/>
    <w:rsid w:val="00360194"/>
    <w:rsid w:val="00361D56"/>
    <w:rsid w:val="003625DA"/>
    <w:rsid w:val="0036272C"/>
    <w:rsid w:val="00366261"/>
    <w:rsid w:val="003674E7"/>
    <w:rsid w:val="00372608"/>
    <w:rsid w:val="003733D1"/>
    <w:rsid w:val="0037341F"/>
    <w:rsid w:val="0037361D"/>
    <w:rsid w:val="00374585"/>
    <w:rsid w:val="00374C73"/>
    <w:rsid w:val="0037593E"/>
    <w:rsid w:val="003761D6"/>
    <w:rsid w:val="00376684"/>
    <w:rsid w:val="00377232"/>
    <w:rsid w:val="00377570"/>
    <w:rsid w:val="00377C16"/>
    <w:rsid w:val="00380CA9"/>
    <w:rsid w:val="00380EA2"/>
    <w:rsid w:val="003816DB"/>
    <w:rsid w:val="00382C7C"/>
    <w:rsid w:val="00382FED"/>
    <w:rsid w:val="00383159"/>
    <w:rsid w:val="00383C12"/>
    <w:rsid w:val="00384FC4"/>
    <w:rsid w:val="00386F34"/>
    <w:rsid w:val="00387C8A"/>
    <w:rsid w:val="00391323"/>
    <w:rsid w:val="00391B5D"/>
    <w:rsid w:val="003929E6"/>
    <w:rsid w:val="00392CC5"/>
    <w:rsid w:val="003943E8"/>
    <w:rsid w:val="00394FBB"/>
    <w:rsid w:val="00396E3D"/>
    <w:rsid w:val="00397647"/>
    <w:rsid w:val="003A062B"/>
    <w:rsid w:val="003A0E02"/>
    <w:rsid w:val="003A0E30"/>
    <w:rsid w:val="003A239E"/>
    <w:rsid w:val="003A3F0D"/>
    <w:rsid w:val="003A44D0"/>
    <w:rsid w:val="003A5047"/>
    <w:rsid w:val="003A5AEA"/>
    <w:rsid w:val="003A672F"/>
    <w:rsid w:val="003B003F"/>
    <w:rsid w:val="003B0364"/>
    <w:rsid w:val="003B0E92"/>
    <w:rsid w:val="003B10A7"/>
    <w:rsid w:val="003B1744"/>
    <w:rsid w:val="003B184A"/>
    <w:rsid w:val="003B1D4B"/>
    <w:rsid w:val="003B37FB"/>
    <w:rsid w:val="003B5479"/>
    <w:rsid w:val="003B6FAC"/>
    <w:rsid w:val="003B7688"/>
    <w:rsid w:val="003C08A3"/>
    <w:rsid w:val="003C0E16"/>
    <w:rsid w:val="003C31A0"/>
    <w:rsid w:val="003C65E9"/>
    <w:rsid w:val="003C69DA"/>
    <w:rsid w:val="003C7005"/>
    <w:rsid w:val="003C7F11"/>
    <w:rsid w:val="003D00FE"/>
    <w:rsid w:val="003D0452"/>
    <w:rsid w:val="003D178A"/>
    <w:rsid w:val="003D4C1C"/>
    <w:rsid w:val="003D5314"/>
    <w:rsid w:val="003D576D"/>
    <w:rsid w:val="003D5FD8"/>
    <w:rsid w:val="003D67FB"/>
    <w:rsid w:val="003D6EAB"/>
    <w:rsid w:val="003E00B3"/>
    <w:rsid w:val="003E099F"/>
    <w:rsid w:val="003E0D81"/>
    <w:rsid w:val="003E162B"/>
    <w:rsid w:val="003E1811"/>
    <w:rsid w:val="003E1E61"/>
    <w:rsid w:val="003E4152"/>
    <w:rsid w:val="003E48AD"/>
    <w:rsid w:val="003E7AF6"/>
    <w:rsid w:val="003F074A"/>
    <w:rsid w:val="003F180D"/>
    <w:rsid w:val="003F1979"/>
    <w:rsid w:val="003F2523"/>
    <w:rsid w:val="003F263E"/>
    <w:rsid w:val="003F2C9D"/>
    <w:rsid w:val="003F3A99"/>
    <w:rsid w:val="003F3BC9"/>
    <w:rsid w:val="003F3D1B"/>
    <w:rsid w:val="003F3EFB"/>
    <w:rsid w:val="003F467B"/>
    <w:rsid w:val="003F4856"/>
    <w:rsid w:val="003F592C"/>
    <w:rsid w:val="003F7F68"/>
    <w:rsid w:val="00400D11"/>
    <w:rsid w:val="004012A4"/>
    <w:rsid w:val="004020B2"/>
    <w:rsid w:val="0040242B"/>
    <w:rsid w:val="00403F58"/>
    <w:rsid w:val="00405F4D"/>
    <w:rsid w:val="00407020"/>
    <w:rsid w:val="004108A5"/>
    <w:rsid w:val="00410B2F"/>
    <w:rsid w:val="00411A5A"/>
    <w:rsid w:val="004143CC"/>
    <w:rsid w:val="0041446E"/>
    <w:rsid w:val="00414C1D"/>
    <w:rsid w:val="0041560D"/>
    <w:rsid w:val="0041593F"/>
    <w:rsid w:val="0041669C"/>
    <w:rsid w:val="00417A15"/>
    <w:rsid w:val="00420319"/>
    <w:rsid w:val="004206D1"/>
    <w:rsid w:val="0042102E"/>
    <w:rsid w:val="00421423"/>
    <w:rsid w:val="00424BDF"/>
    <w:rsid w:val="00424F3F"/>
    <w:rsid w:val="0042551A"/>
    <w:rsid w:val="00425D30"/>
    <w:rsid w:val="004268A8"/>
    <w:rsid w:val="00427572"/>
    <w:rsid w:val="0042771C"/>
    <w:rsid w:val="00427BE4"/>
    <w:rsid w:val="00427CBB"/>
    <w:rsid w:val="00427F8A"/>
    <w:rsid w:val="00431C57"/>
    <w:rsid w:val="00432E67"/>
    <w:rsid w:val="00434127"/>
    <w:rsid w:val="00435B8C"/>
    <w:rsid w:val="00436C2B"/>
    <w:rsid w:val="004409CD"/>
    <w:rsid w:val="00440AB9"/>
    <w:rsid w:val="00440D99"/>
    <w:rsid w:val="004412BC"/>
    <w:rsid w:val="00441462"/>
    <w:rsid w:val="004422A3"/>
    <w:rsid w:val="00443747"/>
    <w:rsid w:val="00443C1E"/>
    <w:rsid w:val="00444676"/>
    <w:rsid w:val="00444BEA"/>
    <w:rsid w:val="004458E5"/>
    <w:rsid w:val="00445F94"/>
    <w:rsid w:val="00446089"/>
    <w:rsid w:val="0044644B"/>
    <w:rsid w:val="00446485"/>
    <w:rsid w:val="004471FF"/>
    <w:rsid w:val="0045008C"/>
    <w:rsid w:val="004502C2"/>
    <w:rsid w:val="0045062A"/>
    <w:rsid w:val="00450D79"/>
    <w:rsid w:val="00452332"/>
    <w:rsid w:val="004524F0"/>
    <w:rsid w:val="00452809"/>
    <w:rsid w:val="004529BA"/>
    <w:rsid w:val="00452C17"/>
    <w:rsid w:val="00453F7B"/>
    <w:rsid w:val="004540D2"/>
    <w:rsid w:val="004545C7"/>
    <w:rsid w:val="0045549B"/>
    <w:rsid w:val="00455F85"/>
    <w:rsid w:val="0045649C"/>
    <w:rsid w:val="00456772"/>
    <w:rsid w:val="00456B56"/>
    <w:rsid w:val="0046095E"/>
    <w:rsid w:val="00460A3A"/>
    <w:rsid w:val="00461C9E"/>
    <w:rsid w:val="004624B8"/>
    <w:rsid w:val="004631CA"/>
    <w:rsid w:val="00463449"/>
    <w:rsid w:val="00463F3E"/>
    <w:rsid w:val="004645F4"/>
    <w:rsid w:val="00464B88"/>
    <w:rsid w:val="00465E1C"/>
    <w:rsid w:val="0046605D"/>
    <w:rsid w:val="004663E5"/>
    <w:rsid w:val="004669A4"/>
    <w:rsid w:val="004708A1"/>
    <w:rsid w:val="00470C81"/>
    <w:rsid w:val="0047299E"/>
    <w:rsid w:val="004738C4"/>
    <w:rsid w:val="004741AC"/>
    <w:rsid w:val="00474223"/>
    <w:rsid w:val="00475595"/>
    <w:rsid w:val="004760E2"/>
    <w:rsid w:val="004771C2"/>
    <w:rsid w:val="00484208"/>
    <w:rsid w:val="00484D8B"/>
    <w:rsid w:val="00484F8A"/>
    <w:rsid w:val="004862EA"/>
    <w:rsid w:val="00486660"/>
    <w:rsid w:val="00487B61"/>
    <w:rsid w:val="00487E40"/>
    <w:rsid w:val="004907D9"/>
    <w:rsid w:val="00490C64"/>
    <w:rsid w:val="004911BF"/>
    <w:rsid w:val="00491639"/>
    <w:rsid w:val="00492406"/>
    <w:rsid w:val="00494431"/>
    <w:rsid w:val="0049668F"/>
    <w:rsid w:val="00496A47"/>
    <w:rsid w:val="00497255"/>
    <w:rsid w:val="00497DCE"/>
    <w:rsid w:val="004A0473"/>
    <w:rsid w:val="004A06C3"/>
    <w:rsid w:val="004A0DC6"/>
    <w:rsid w:val="004A0EE6"/>
    <w:rsid w:val="004A23B3"/>
    <w:rsid w:val="004A31E0"/>
    <w:rsid w:val="004A3324"/>
    <w:rsid w:val="004A335E"/>
    <w:rsid w:val="004A4B98"/>
    <w:rsid w:val="004A52D3"/>
    <w:rsid w:val="004A5724"/>
    <w:rsid w:val="004A7D29"/>
    <w:rsid w:val="004B25E3"/>
    <w:rsid w:val="004B2BC4"/>
    <w:rsid w:val="004B2F48"/>
    <w:rsid w:val="004B323F"/>
    <w:rsid w:val="004B4330"/>
    <w:rsid w:val="004B45F7"/>
    <w:rsid w:val="004B603E"/>
    <w:rsid w:val="004B64EC"/>
    <w:rsid w:val="004B69DA"/>
    <w:rsid w:val="004B6CF1"/>
    <w:rsid w:val="004B7910"/>
    <w:rsid w:val="004C2C45"/>
    <w:rsid w:val="004C3320"/>
    <w:rsid w:val="004C3AD7"/>
    <w:rsid w:val="004C47AD"/>
    <w:rsid w:val="004C4F86"/>
    <w:rsid w:val="004C510F"/>
    <w:rsid w:val="004C656D"/>
    <w:rsid w:val="004C6BBA"/>
    <w:rsid w:val="004D0FE3"/>
    <w:rsid w:val="004D128F"/>
    <w:rsid w:val="004D17FD"/>
    <w:rsid w:val="004D207D"/>
    <w:rsid w:val="004D26CE"/>
    <w:rsid w:val="004D279E"/>
    <w:rsid w:val="004D3DEB"/>
    <w:rsid w:val="004D43E8"/>
    <w:rsid w:val="004D4794"/>
    <w:rsid w:val="004D4AA9"/>
    <w:rsid w:val="004D4C67"/>
    <w:rsid w:val="004D532A"/>
    <w:rsid w:val="004D5CBA"/>
    <w:rsid w:val="004D6182"/>
    <w:rsid w:val="004D71EE"/>
    <w:rsid w:val="004E1FA1"/>
    <w:rsid w:val="004E3637"/>
    <w:rsid w:val="004E38AE"/>
    <w:rsid w:val="004E43A7"/>
    <w:rsid w:val="004E5844"/>
    <w:rsid w:val="004E7000"/>
    <w:rsid w:val="004E76B2"/>
    <w:rsid w:val="004F0679"/>
    <w:rsid w:val="004F1A07"/>
    <w:rsid w:val="004F2E0D"/>
    <w:rsid w:val="004F588D"/>
    <w:rsid w:val="004F660B"/>
    <w:rsid w:val="004F6798"/>
    <w:rsid w:val="0050114E"/>
    <w:rsid w:val="0050262F"/>
    <w:rsid w:val="00502682"/>
    <w:rsid w:val="00502C85"/>
    <w:rsid w:val="005042C0"/>
    <w:rsid w:val="00504845"/>
    <w:rsid w:val="00504D09"/>
    <w:rsid w:val="00505A36"/>
    <w:rsid w:val="00506418"/>
    <w:rsid w:val="005065BA"/>
    <w:rsid w:val="00507143"/>
    <w:rsid w:val="00507A52"/>
    <w:rsid w:val="00510574"/>
    <w:rsid w:val="0051058C"/>
    <w:rsid w:val="00510EFE"/>
    <w:rsid w:val="00511673"/>
    <w:rsid w:val="00514EFE"/>
    <w:rsid w:val="00514F45"/>
    <w:rsid w:val="00515450"/>
    <w:rsid w:val="00516DBF"/>
    <w:rsid w:val="005174B3"/>
    <w:rsid w:val="00517A20"/>
    <w:rsid w:val="00517E5A"/>
    <w:rsid w:val="00520BCD"/>
    <w:rsid w:val="00523122"/>
    <w:rsid w:val="00523861"/>
    <w:rsid w:val="00524CDB"/>
    <w:rsid w:val="00524D12"/>
    <w:rsid w:val="00524E27"/>
    <w:rsid w:val="0052557E"/>
    <w:rsid w:val="005260F3"/>
    <w:rsid w:val="005302A3"/>
    <w:rsid w:val="005308E5"/>
    <w:rsid w:val="00530DE5"/>
    <w:rsid w:val="00530ED9"/>
    <w:rsid w:val="00531195"/>
    <w:rsid w:val="005317D7"/>
    <w:rsid w:val="00534EED"/>
    <w:rsid w:val="00535A1F"/>
    <w:rsid w:val="00535D0F"/>
    <w:rsid w:val="00536445"/>
    <w:rsid w:val="0054067A"/>
    <w:rsid w:val="005412A1"/>
    <w:rsid w:val="005425B8"/>
    <w:rsid w:val="005426CE"/>
    <w:rsid w:val="005430C6"/>
    <w:rsid w:val="0054375F"/>
    <w:rsid w:val="00543C87"/>
    <w:rsid w:val="0054461F"/>
    <w:rsid w:val="005454A6"/>
    <w:rsid w:val="005467B8"/>
    <w:rsid w:val="005476A8"/>
    <w:rsid w:val="00547940"/>
    <w:rsid w:val="0055093C"/>
    <w:rsid w:val="00550D6D"/>
    <w:rsid w:val="0055316F"/>
    <w:rsid w:val="00554FC4"/>
    <w:rsid w:val="00555773"/>
    <w:rsid w:val="00555C52"/>
    <w:rsid w:val="00555EB8"/>
    <w:rsid w:val="00557475"/>
    <w:rsid w:val="0055748B"/>
    <w:rsid w:val="005600FB"/>
    <w:rsid w:val="00561F91"/>
    <w:rsid w:val="005622EF"/>
    <w:rsid w:val="0056306C"/>
    <w:rsid w:val="00563178"/>
    <w:rsid w:val="00563FE2"/>
    <w:rsid w:val="0056436E"/>
    <w:rsid w:val="00566963"/>
    <w:rsid w:val="00566A7E"/>
    <w:rsid w:val="00566FC5"/>
    <w:rsid w:val="00572CB3"/>
    <w:rsid w:val="005738EF"/>
    <w:rsid w:val="00573E0F"/>
    <w:rsid w:val="0057411B"/>
    <w:rsid w:val="00574DB5"/>
    <w:rsid w:val="00574F26"/>
    <w:rsid w:val="00574F85"/>
    <w:rsid w:val="00574F95"/>
    <w:rsid w:val="0057572E"/>
    <w:rsid w:val="00576C94"/>
    <w:rsid w:val="00576D0F"/>
    <w:rsid w:val="00581C21"/>
    <w:rsid w:val="0058207C"/>
    <w:rsid w:val="0058333A"/>
    <w:rsid w:val="00583415"/>
    <w:rsid w:val="00583993"/>
    <w:rsid w:val="00584114"/>
    <w:rsid w:val="0058452F"/>
    <w:rsid w:val="0058717E"/>
    <w:rsid w:val="00591590"/>
    <w:rsid w:val="005A0088"/>
    <w:rsid w:val="005A19FE"/>
    <w:rsid w:val="005A1CCA"/>
    <w:rsid w:val="005A2F25"/>
    <w:rsid w:val="005A31F2"/>
    <w:rsid w:val="005A3B82"/>
    <w:rsid w:val="005A3F10"/>
    <w:rsid w:val="005A4667"/>
    <w:rsid w:val="005A5B96"/>
    <w:rsid w:val="005B0BE8"/>
    <w:rsid w:val="005B30E9"/>
    <w:rsid w:val="005B32C5"/>
    <w:rsid w:val="005B4B07"/>
    <w:rsid w:val="005B5D06"/>
    <w:rsid w:val="005B7355"/>
    <w:rsid w:val="005B785D"/>
    <w:rsid w:val="005B787C"/>
    <w:rsid w:val="005B7D33"/>
    <w:rsid w:val="005C06E6"/>
    <w:rsid w:val="005C27A8"/>
    <w:rsid w:val="005C3D45"/>
    <w:rsid w:val="005D216D"/>
    <w:rsid w:val="005D29E7"/>
    <w:rsid w:val="005D32A0"/>
    <w:rsid w:val="005D32E7"/>
    <w:rsid w:val="005D42B4"/>
    <w:rsid w:val="005D434B"/>
    <w:rsid w:val="005D4768"/>
    <w:rsid w:val="005D5686"/>
    <w:rsid w:val="005D5F73"/>
    <w:rsid w:val="005E01B7"/>
    <w:rsid w:val="005E1F51"/>
    <w:rsid w:val="005E23FD"/>
    <w:rsid w:val="005E3967"/>
    <w:rsid w:val="005E3BA0"/>
    <w:rsid w:val="005E6218"/>
    <w:rsid w:val="005E62D5"/>
    <w:rsid w:val="005E672D"/>
    <w:rsid w:val="005E6D1A"/>
    <w:rsid w:val="005E7AAA"/>
    <w:rsid w:val="005E7E8F"/>
    <w:rsid w:val="005F066B"/>
    <w:rsid w:val="005F0891"/>
    <w:rsid w:val="005F091E"/>
    <w:rsid w:val="005F19B4"/>
    <w:rsid w:val="005F3195"/>
    <w:rsid w:val="005F32CC"/>
    <w:rsid w:val="005F32CE"/>
    <w:rsid w:val="005F3ED0"/>
    <w:rsid w:val="005F4DD4"/>
    <w:rsid w:val="005F55FF"/>
    <w:rsid w:val="005F5857"/>
    <w:rsid w:val="005F5B8B"/>
    <w:rsid w:val="005F7698"/>
    <w:rsid w:val="00600C7B"/>
    <w:rsid w:val="0060178F"/>
    <w:rsid w:val="006024B6"/>
    <w:rsid w:val="006031B4"/>
    <w:rsid w:val="006038BD"/>
    <w:rsid w:val="00604685"/>
    <w:rsid w:val="0061089A"/>
    <w:rsid w:val="00612E94"/>
    <w:rsid w:val="00612EC9"/>
    <w:rsid w:val="00614FD3"/>
    <w:rsid w:val="0061512A"/>
    <w:rsid w:val="00615593"/>
    <w:rsid w:val="0061591A"/>
    <w:rsid w:val="006164D7"/>
    <w:rsid w:val="006173B1"/>
    <w:rsid w:val="0061763E"/>
    <w:rsid w:val="00617A45"/>
    <w:rsid w:val="00617A4F"/>
    <w:rsid w:val="006210E4"/>
    <w:rsid w:val="006214B5"/>
    <w:rsid w:val="00621E5A"/>
    <w:rsid w:val="006220E3"/>
    <w:rsid w:val="00623AB0"/>
    <w:rsid w:val="0062424E"/>
    <w:rsid w:val="006244FB"/>
    <w:rsid w:val="00624689"/>
    <w:rsid w:val="00625030"/>
    <w:rsid w:val="00625C53"/>
    <w:rsid w:val="00625FE7"/>
    <w:rsid w:val="00630D74"/>
    <w:rsid w:val="0063198A"/>
    <w:rsid w:val="00632618"/>
    <w:rsid w:val="00634992"/>
    <w:rsid w:val="00634C76"/>
    <w:rsid w:val="006366DA"/>
    <w:rsid w:val="00636DE2"/>
    <w:rsid w:val="006402BD"/>
    <w:rsid w:val="00640503"/>
    <w:rsid w:val="006406F4"/>
    <w:rsid w:val="006407BE"/>
    <w:rsid w:val="00640B2E"/>
    <w:rsid w:val="006419B7"/>
    <w:rsid w:val="00643122"/>
    <w:rsid w:val="00643749"/>
    <w:rsid w:val="00643D97"/>
    <w:rsid w:val="006451E7"/>
    <w:rsid w:val="0064572F"/>
    <w:rsid w:val="00647206"/>
    <w:rsid w:val="00651981"/>
    <w:rsid w:val="00651E4E"/>
    <w:rsid w:val="0065209E"/>
    <w:rsid w:val="0065371A"/>
    <w:rsid w:val="006546EC"/>
    <w:rsid w:val="00654AC4"/>
    <w:rsid w:val="00655777"/>
    <w:rsid w:val="00656301"/>
    <w:rsid w:val="006576DB"/>
    <w:rsid w:val="0066022C"/>
    <w:rsid w:val="00660264"/>
    <w:rsid w:val="00661853"/>
    <w:rsid w:val="00661DCB"/>
    <w:rsid w:val="0066302F"/>
    <w:rsid w:val="006640B9"/>
    <w:rsid w:val="006658CA"/>
    <w:rsid w:val="00665981"/>
    <w:rsid w:val="006663B0"/>
    <w:rsid w:val="00666C14"/>
    <w:rsid w:val="00667605"/>
    <w:rsid w:val="00667D46"/>
    <w:rsid w:val="00670181"/>
    <w:rsid w:val="00672602"/>
    <w:rsid w:val="0067289D"/>
    <w:rsid w:val="00674FD2"/>
    <w:rsid w:val="00675161"/>
    <w:rsid w:val="00676FC2"/>
    <w:rsid w:val="00677A8A"/>
    <w:rsid w:val="006813CE"/>
    <w:rsid w:val="00681684"/>
    <w:rsid w:val="00681703"/>
    <w:rsid w:val="0068265E"/>
    <w:rsid w:val="00682F5C"/>
    <w:rsid w:val="0068307A"/>
    <w:rsid w:val="006832EB"/>
    <w:rsid w:val="00684337"/>
    <w:rsid w:val="00684D1D"/>
    <w:rsid w:val="006854CA"/>
    <w:rsid w:val="00685D40"/>
    <w:rsid w:val="00685D90"/>
    <w:rsid w:val="00685F91"/>
    <w:rsid w:val="006861EF"/>
    <w:rsid w:val="00686F0C"/>
    <w:rsid w:val="006870A2"/>
    <w:rsid w:val="00687D02"/>
    <w:rsid w:val="006931ED"/>
    <w:rsid w:val="00693EB7"/>
    <w:rsid w:val="0069528F"/>
    <w:rsid w:val="00696B92"/>
    <w:rsid w:val="00696D62"/>
    <w:rsid w:val="0069778F"/>
    <w:rsid w:val="00697B93"/>
    <w:rsid w:val="006A05E4"/>
    <w:rsid w:val="006A0D6B"/>
    <w:rsid w:val="006A0FEA"/>
    <w:rsid w:val="006A11BB"/>
    <w:rsid w:val="006A2FDF"/>
    <w:rsid w:val="006A4511"/>
    <w:rsid w:val="006A47D7"/>
    <w:rsid w:val="006A4A92"/>
    <w:rsid w:val="006A56B7"/>
    <w:rsid w:val="006A6C7F"/>
    <w:rsid w:val="006A703F"/>
    <w:rsid w:val="006A71A4"/>
    <w:rsid w:val="006A73AD"/>
    <w:rsid w:val="006B0614"/>
    <w:rsid w:val="006B0964"/>
    <w:rsid w:val="006B2BF4"/>
    <w:rsid w:val="006B3FAA"/>
    <w:rsid w:val="006C14ED"/>
    <w:rsid w:val="006C23A6"/>
    <w:rsid w:val="006C2F91"/>
    <w:rsid w:val="006C3ED9"/>
    <w:rsid w:val="006C41F9"/>
    <w:rsid w:val="006C461C"/>
    <w:rsid w:val="006C4628"/>
    <w:rsid w:val="006C58BB"/>
    <w:rsid w:val="006C6B4A"/>
    <w:rsid w:val="006D4B10"/>
    <w:rsid w:val="006D52D1"/>
    <w:rsid w:val="006D6E14"/>
    <w:rsid w:val="006D794E"/>
    <w:rsid w:val="006D7FC9"/>
    <w:rsid w:val="006E1402"/>
    <w:rsid w:val="006E1AC0"/>
    <w:rsid w:val="006E41A1"/>
    <w:rsid w:val="006E4EA7"/>
    <w:rsid w:val="006E4F5E"/>
    <w:rsid w:val="006E5B6B"/>
    <w:rsid w:val="006E5FB8"/>
    <w:rsid w:val="006E63E9"/>
    <w:rsid w:val="006E6F89"/>
    <w:rsid w:val="006E7326"/>
    <w:rsid w:val="006F0D9C"/>
    <w:rsid w:val="006F1CB9"/>
    <w:rsid w:val="006F37E5"/>
    <w:rsid w:val="006F39CE"/>
    <w:rsid w:val="006F5AE7"/>
    <w:rsid w:val="006F6C8F"/>
    <w:rsid w:val="006F6F5C"/>
    <w:rsid w:val="006F7826"/>
    <w:rsid w:val="007009F1"/>
    <w:rsid w:val="007028F5"/>
    <w:rsid w:val="00702B5D"/>
    <w:rsid w:val="007031D6"/>
    <w:rsid w:val="0070395D"/>
    <w:rsid w:val="00705799"/>
    <w:rsid w:val="00706E5F"/>
    <w:rsid w:val="00707592"/>
    <w:rsid w:val="0071130C"/>
    <w:rsid w:val="00713413"/>
    <w:rsid w:val="007135B0"/>
    <w:rsid w:val="00713F27"/>
    <w:rsid w:val="00714073"/>
    <w:rsid w:val="0071431F"/>
    <w:rsid w:val="0071582C"/>
    <w:rsid w:val="0071587E"/>
    <w:rsid w:val="00715FB7"/>
    <w:rsid w:val="00716C5E"/>
    <w:rsid w:val="00717F8F"/>
    <w:rsid w:val="00720781"/>
    <w:rsid w:val="00722375"/>
    <w:rsid w:val="00722E8D"/>
    <w:rsid w:val="0072317D"/>
    <w:rsid w:val="00723317"/>
    <w:rsid w:val="00724B58"/>
    <w:rsid w:val="00724BD3"/>
    <w:rsid w:val="00724E13"/>
    <w:rsid w:val="0072624F"/>
    <w:rsid w:val="00727557"/>
    <w:rsid w:val="00727785"/>
    <w:rsid w:val="00730141"/>
    <w:rsid w:val="00730D6E"/>
    <w:rsid w:val="007321E0"/>
    <w:rsid w:val="007325BC"/>
    <w:rsid w:val="007328D0"/>
    <w:rsid w:val="007341E3"/>
    <w:rsid w:val="00741BD6"/>
    <w:rsid w:val="00743037"/>
    <w:rsid w:val="00744FE4"/>
    <w:rsid w:val="00745FD2"/>
    <w:rsid w:val="00746197"/>
    <w:rsid w:val="007516B8"/>
    <w:rsid w:val="00751754"/>
    <w:rsid w:val="00751867"/>
    <w:rsid w:val="00753EBF"/>
    <w:rsid w:val="0075474A"/>
    <w:rsid w:val="00755060"/>
    <w:rsid w:val="007567B4"/>
    <w:rsid w:val="007569BC"/>
    <w:rsid w:val="0075722A"/>
    <w:rsid w:val="007578C9"/>
    <w:rsid w:val="00760238"/>
    <w:rsid w:val="0076124F"/>
    <w:rsid w:val="00761E2D"/>
    <w:rsid w:val="00761E9A"/>
    <w:rsid w:val="007630B0"/>
    <w:rsid w:val="0076315E"/>
    <w:rsid w:val="0076329E"/>
    <w:rsid w:val="00763856"/>
    <w:rsid w:val="007638E6"/>
    <w:rsid w:val="00766A25"/>
    <w:rsid w:val="00767ADD"/>
    <w:rsid w:val="00767E62"/>
    <w:rsid w:val="00770017"/>
    <w:rsid w:val="007716DA"/>
    <w:rsid w:val="00772E71"/>
    <w:rsid w:val="007734BF"/>
    <w:rsid w:val="00774322"/>
    <w:rsid w:val="00774978"/>
    <w:rsid w:val="00774AE5"/>
    <w:rsid w:val="00775FA2"/>
    <w:rsid w:val="0077694F"/>
    <w:rsid w:val="00776A53"/>
    <w:rsid w:val="00777DF6"/>
    <w:rsid w:val="007802D4"/>
    <w:rsid w:val="007811B7"/>
    <w:rsid w:val="00781365"/>
    <w:rsid w:val="00781ABE"/>
    <w:rsid w:val="00781CC3"/>
    <w:rsid w:val="007824FB"/>
    <w:rsid w:val="00783952"/>
    <w:rsid w:val="00783C70"/>
    <w:rsid w:val="00783DC4"/>
    <w:rsid w:val="00783F2A"/>
    <w:rsid w:val="00784C31"/>
    <w:rsid w:val="007858C7"/>
    <w:rsid w:val="00786056"/>
    <w:rsid w:val="007862B9"/>
    <w:rsid w:val="00786995"/>
    <w:rsid w:val="00787E64"/>
    <w:rsid w:val="00791219"/>
    <w:rsid w:val="00791C9C"/>
    <w:rsid w:val="00793AA4"/>
    <w:rsid w:val="00793DFF"/>
    <w:rsid w:val="00793E14"/>
    <w:rsid w:val="007940A5"/>
    <w:rsid w:val="00794C61"/>
    <w:rsid w:val="00794D05"/>
    <w:rsid w:val="00796998"/>
    <w:rsid w:val="007A155B"/>
    <w:rsid w:val="007A17EB"/>
    <w:rsid w:val="007A2185"/>
    <w:rsid w:val="007A3489"/>
    <w:rsid w:val="007A4538"/>
    <w:rsid w:val="007A50BC"/>
    <w:rsid w:val="007A5104"/>
    <w:rsid w:val="007A5DC0"/>
    <w:rsid w:val="007B0291"/>
    <w:rsid w:val="007B0460"/>
    <w:rsid w:val="007B2119"/>
    <w:rsid w:val="007B2E1D"/>
    <w:rsid w:val="007B3050"/>
    <w:rsid w:val="007B3984"/>
    <w:rsid w:val="007B4DDF"/>
    <w:rsid w:val="007B51BC"/>
    <w:rsid w:val="007B52F8"/>
    <w:rsid w:val="007B644F"/>
    <w:rsid w:val="007B6A01"/>
    <w:rsid w:val="007B7FEC"/>
    <w:rsid w:val="007C0C1A"/>
    <w:rsid w:val="007C138F"/>
    <w:rsid w:val="007C16FF"/>
    <w:rsid w:val="007C1D3A"/>
    <w:rsid w:val="007C2AA1"/>
    <w:rsid w:val="007C32D0"/>
    <w:rsid w:val="007C4585"/>
    <w:rsid w:val="007C502B"/>
    <w:rsid w:val="007C5D5C"/>
    <w:rsid w:val="007C6188"/>
    <w:rsid w:val="007C7338"/>
    <w:rsid w:val="007D1B20"/>
    <w:rsid w:val="007D310B"/>
    <w:rsid w:val="007D3711"/>
    <w:rsid w:val="007D3BB8"/>
    <w:rsid w:val="007D40B4"/>
    <w:rsid w:val="007D5C50"/>
    <w:rsid w:val="007D6BC7"/>
    <w:rsid w:val="007D6CC3"/>
    <w:rsid w:val="007D6FEE"/>
    <w:rsid w:val="007D7E44"/>
    <w:rsid w:val="007E05D5"/>
    <w:rsid w:val="007E20DF"/>
    <w:rsid w:val="007E309C"/>
    <w:rsid w:val="007E343F"/>
    <w:rsid w:val="007E40DC"/>
    <w:rsid w:val="007E6EB6"/>
    <w:rsid w:val="007F0227"/>
    <w:rsid w:val="007F05D1"/>
    <w:rsid w:val="007F0D55"/>
    <w:rsid w:val="007F106C"/>
    <w:rsid w:val="007F133C"/>
    <w:rsid w:val="007F1A9F"/>
    <w:rsid w:val="007F1C73"/>
    <w:rsid w:val="007F28D8"/>
    <w:rsid w:val="007F31D9"/>
    <w:rsid w:val="007F3741"/>
    <w:rsid w:val="007F3851"/>
    <w:rsid w:val="007F3B67"/>
    <w:rsid w:val="007F550B"/>
    <w:rsid w:val="007F64F6"/>
    <w:rsid w:val="007F741B"/>
    <w:rsid w:val="007F7498"/>
    <w:rsid w:val="007F7F4B"/>
    <w:rsid w:val="00800705"/>
    <w:rsid w:val="0080080B"/>
    <w:rsid w:val="008009E2"/>
    <w:rsid w:val="0080222B"/>
    <w:rsid w:val="0080394C"/>
    <w:rsid w:val="00805752"/>
    <w:rsid w:val="0080585A"/>
    <w:rsid w:val="0080661B"/>
    <w:rsid w:val="00806825"/>
    <w:rsid w:val="008114C8"/>
    <w:rsid w:val="00811889"/>
    <w:rsid w:val="00811EBB"/>
    <w:rsid w:val="00813388"/>
    <w:rsid w:val="00814034"/>
    <w:rsid w:val="00814B43"/>
    <w:rsid w:val="0081624A"/>
    <w:rsid w:val="008171DA"/>
    <w:rsid w:val="00820FFD"/>
    <w:rsid w:val="008217E8"/>
    <w:rsid w:val="00830812"/>
    <w:rsid w:val="008319B5"/>
    <w:rsid w:val="00831E03"/>
    <w:rsid w:val="00832AFF"/>
    <w:rsid w:val="008362A1"/>
    <w:rsid w:val="00840A9B"/>
    <w:rsid w:val="008421D2"/>
    <w:rsid w:val="008431BC"/>
    <w:rsid w:val="00844B3D"/>
    <w:rsid w:val="00844F12"/>
    <w:rsid w:val="00845339"/>
    <w:rsid w:val="00845533"/>
    <w:rsid w:val="008465D4"/>
    <w:rsid w:val="00850012"/>
    <w:rsid w:val="008502F2"/>
    <w:rsid w:val="0085052A"/>
    <w:rsid w:val="00851D0E"/>
    <w:rsid w:val="0085305F"/>
    <w:rsid w:val="00854283"/>
    <w:rsid w:val="00854894"/>
    <w:rsid w:val="00855923"/>
    <w:rsid w:val="00856B14"/>
    <w:rsid w:val="00857B29"/>
    <w:rsid w:val="00862413"/>
    <w:rsid w:val="0086243D"/>
    <w:rsid w:val="008628BC"/>
    <w:rsid w:val="00863905"/>
    <w:rsid w:val="00863C54"/>
    <w:rsid w:val="00863C90"/>
    <w:rsid w:val="00864372"/>
    <w:rsid w:val="0086669A"/>
    <w:rsid w:val="00867395"/>
    <w:rsid w:val="00867FED"/>
    <w:rsid w:val="0087243C"/>
    <w:rsid w:val="00872823"/>
    <w:rsid w:val="00874ABF"/>
    <w:rsid w:val="008757B5"/>
    <w:rsid w:val="00881C37"/>
    <w:rsid w:val="0088300F"/>
    <w:rsid w:val="00883748"/>
    <w:rsid w:val="008906A8"/>
    <w:rsid w:val="00890B0D"/>
    <w:rsid w:val="00890CA6"/>
    <w:rsid w:val="00890E72"/>
    <w:rsid w:val="008913E7"/>
    <w:rsid w:val="00892248"/>
    <w:rsid w:val="008928D2"/>
    <w:rsid w:val="0089305F"/>
    <w:rsid w:val="0089323A"/>
    <w:rsid w:val="00893996"/>
    <w:rsid w:val="00894790"/>
    <w:rsid w:val="008969B7"/>
    <w:rsid w:val="00897844"/>
    <w:rsid w:val="00897A78"/>
    <w:rsid w:val="008A0557"/>
    <w:rsid w:val="008A2F1D"/>
    <w:rsid w:val="008A3031"/>
    <w:rsid w:val="008A44A9"/>
    <w:rsid w:val="008A470A"/>
    <w:rsid w:val="008A4B67"/>
    <w:rsid w:val="008A7BDF"/>
    <w:rsid w:val="008B3334"/>
    <w:rsid w:val="008B5642"/>
    <w:rsid w:val="008B5BB6"/>
    <w:rsid w:val="008B6543"/>
    <w:rsid w:val="008B6AAD"/>
    <w:rsid w:val="008B6D65"/>
    <w:rsid w:val="008C0B47"/>
    <w:rsid w:val="008C0E4C"/>
    <w:rsid w:val="008C13BF"/>
    <w:rsid w:val="008C3FE8"/>
    <w:rsid w:val="008C48D4"/>
    <w:rsid w:val="008C52D8"/>
    <w:rsid w:val="008C5662"/>
    <w:rsid w:val="008C5D19"/>
    <w:rsid w:val="008C661B"/>
    <w:rsid w:val="008C6876"/>
    <w:rsid w:val="008C764C"/>
    <w:rsid w:val="008D167B"/>
    <w:rsid w:val="008D1967"/>
    <w:rsid w:val="008D3161"/>
    <w:rsid w:val="008D44A4"/>
    <w:rsid w:val="008D52A2"/>
    <w:rsid w:val="008D57E4"/>
    <w:rsid w:val="008D60BC"/>
    <w:rsid w:val="008D6131"/>
    <w:rsid w:val="008D7F90"/>
    <w:rsid w:val="008E0F20"/>
    <w:rsid w:val="008E2601"/>
    <w:rsid w:val="008E3E9B"/>
    <w:rsid w:val="008E41FC"/>
    <w:rsid w:val="008E484D"/>
    <w:rsid w:val="008E4AF0"/>
    <w:rsid w:val="008E773A"/>
    <w:rsid w:val="008E7C5D"/>
    <w:rsid w:val="008E7DD8"/>
    <w:rsid w:val="008F0479"/>
    <w:rsid w:val="008F0FED"/>
    <w:rsid w:val="008F2DF8"/>
    <w:rsid w:val="008F3DB3"/>
    <w:rsid w:val="008F4C58"/>
    <w:rsid w:val="008F4F7B"/>
    <w:rsid w:val="008F50CC"/>
    <w:rsid w:val="008F53DC"/>
    <w:rsid w:val="00901050"/>
    <w:rsid w:val="009010F2"/>
    <w:rsid w:val="00901A18"/>
    <w:rsid w:val="00901BA2"/>
    <w:rsid w:val="00903B34"/>
    <w:rsid w:val="00903E7C"/>
    <w:rsid w:val="009044AD"/>
    <w:rsid w:val="00904B5E"/>
    <w:rsid w:val="00904F89"/>
    <w:rsid w:val="00905783"/>
    <w:rsid w:val="009064B9"/>
    <w:rsid w:val="00906E7A"/>
    <w:rsid w:val="00907F21"/>
    <w:rsid w:val="00910681"/>
    <w:rsid w:val="009108C8"/>
    <w:rsid w:val="00910FFE"/>
    <w:rsid w:val="00912AD9"/>
    <w:rsid w:val="009131E3"/>
    <w:rsid w:val="0091399E"/>
    <w:rsid w:val="00913C25"/>
    <w:rsid w:val="0091494C"/>
    <w:rsid w:val="009152BD"/>
    <w:rsid w:val="009154D5"/>
    <w:rsid w:val="009156E1"/>
    <w:rsid w:val="00916D9E"/>
    <w:rsid w:val="00917019"/>
    <w:rsid w:val="00920325"/>
    <w:rsid w:val="00920C7D"/>
    <w:rsid w:val="00923743"/>
    <w:rsid w:val="00923A48"/>
    <w:rsid w:val="00924BB8"/>
    <w:rsid w:val="00924F6E"/>
    <w:rsid w:val="00926CA1"/>
    <w:rsid w:val="009273DE"/>
    <w:rsid w:val="009273E7"/>
    <w:rsid w:val="009309CC"/>
    <w:rsid w:val="00930D4D"/>
    <w:rsid w:val="00932334"/>
    <w:rsid w:val="00932338"/>
    <w:rsid w:val="009325D3"/>
    <w:rsid w:val="00934480"/>
    <w:rsid w:val="0093473E"/>
    <w:rsid w:val="009377C8"/>
    <w:rsid w:val="009417D6"/>
    <w:rsid w:val="00942361"/>
    <w:rsid w:val="00942CFD"/>
    <w:rsid w:val="009432EC"/>
    <w:rsid w:val="00945494"/>
    <w:rsid w:val="009502E9"/>
    <w:rsid w:val="009506B4"/>
    <w:rsid w:val="00950D12"/>
    <w:rsid w:val="00954865"/>
    <w:rsid w:val="00954B2A"/>
    <w:rsid w:val="0095619A"/>
    <w:rsid w:val="00956977"/>
    <w:rsid w:val="00956A9D"/>
    <w:rsid w:val="009572B0"/>
    <w:rsid w:val="00960541"/>
    <w:rsid w:val="00960BEF"/>
    <w:rsid w:val="00961A99"/>
    <w:rsid w:val="00961B78"/>
    <w:rsid w:val="0096263B"/>
    <w:rsid w:val="00962DBA"/>
    <w:rsid w:val="00966C92"/>
    <w:rsid w:val="009709E8"/>
    <w:rsid w:val="00971283"/>
    <w:rsid w:val="00971D1F"/>
    <w:rsid w:val="00972726"/>
    <w:rsid w:val="009729A5"/>
    <w:rsid w:val="00976294"/>
    <w:rsid w:val="00976444"/>
    <w:rsid w:val="00976E28"/>
    <w:rsid w:val="009779E6"/>
    <w:rsid w:val="00981912"/>
    <w:rsid w:val="00983FC7"/>
    <w:rsid w:val="009840AE"/>
    <w:rsid w:val="009869CF"/>
    <w:rsid w:val="00987284"/>
    <w:rsid w:val="00987918"/>
    <w:rsid w:val="009902C0"/>
    <w:rsid w:val="00992C0C"/>
    <w:rsid w:val="00992D28"/>
    <w:rsid w:val="00992E64"/>
    <w:rsid w:val="009934EB"/>
    <w:rsid w:val="00994095"/>
    <w:rsid w:val="00994CB8"/>
    <w:rsid w:val="009953AD"/>
    <w:rsid w:val="0099765D"/>
    <w:rsid w:val="00997FB7"/>
    <w:rsid w:val="009A2838"/>
    <w:rsid w:val="009A2A14"/>
    <w:rsid w:val="009A5626"/>
    <w:rsid w:val="009A56A1"/>
    <w:rsid w:val="009A6452"/>
    <w:rsid w:val="009A6E56"/>
    <w:rsid w:val="009A7831"/>
    <w:rsid w:val="009A78DE"/>
    <w:rsid w:val="009A7911"/>
    <w:rsid w:val="009B04E1"/>
    <w:rsid w:val="009B0D7B"/>
    <w:rsid w:val="009B0ED7"/>
    <w:rsid w:val="009B1245"/>
    <w:rsid w:val="009B247A"/>
    <w:rsid w:val="009B2C40"/>
    <w:rsid w:val="009B3326"/>
    <w:rsid w:val="009B4254"/>
    <w:rsid w:val="009B4434"/>
    <w:rsid w:val="009B4982"/>
    <w:rsid w:val="009B58FD"/>
    <w:rsid w:val="009B6122"/>
    <w:rsid w:val="009B777A"/>
    <w:rsid w:val="009C1DE1"/>
    <w:rsid w:val="009C235E"/>
    <w:rsid w:val="009C5284"/>
    <w:rsid w:val="009C5CF4"/>
    <w:rsid w:val="009C5D73"/>
    <w:rsid w:val="009C654E"/>
    <w:rsid w:val="009C74B3"/>
    <w:rsid w:val="009C79E1"/>
    <w:rsid w:val="009C7F0B"/>
    <w:rsid w:val="009D0BBE"/>
    <w:rsid w:val="009D139D"/>
    <w:rsid w:val="009D1885"/>
    <w:rsid w:val="009D21C4"/>
    <w:rsid w:val="009D2353"/>
    <w:rsid w:val="009D294B"/>
    <w:rsid w:val="009D372C"/>
    <w:rsid w:val="009D38E9"/>
    <w:rsid w:val="009D4984"/>
    <w:rsid w:val="009D4B36"/>
    <w:rsid w:val="009D4F86"/>
    <w:rsid w:val="009D5841"/>
    <w:rsid w:val="009E1E49"/>
    <w:rsid w:val="009E1F42"/>
    <w:rsid w:val="009E2135"/>
    <w:rsid w:val="009E3036"/>
    <w:rsid w:val="009E3250"/>
    <w:rsid w:val="009E4DA0"/>
    <w:rsid w:val="009E6032"/>
    <w:rsid w:val="009E6870"/>
    <w:rsid w:val="009E6D8C"/>
    <w:rsid w:val="009E7102"/>
    <w:rsid w:val="009E7343"/>
    <w:rsid w:val="009E742F"/>
    <w:rsid w:val="009E7A31"/>
    <w:rsid w:val="009F0816"/>
    <w:rsid w:val="009F2D63"/>
    <w:rsid w:val="009F3AD5"/>
    <w:rsid w:val="009F59F6"/>
    <w:rsid w:val="009F5DEB"/>
    <w:rsid w:val="009F5FB9"/>
    <w:rsid w:val="009F602B"/>
    <w:rsid w:val="009F6FA0"/>
    <w:rsid w:val="009F7D76"/>
    <w:rsid w:val="00A00B14"/>
    <w:rsid w:val="00A02089"/>
    <w:rsid w:val="00A0209F"/>
    <w:rsid w:val="00A02C13"/>
    <w:rsid w:val="00A02D68"/>
    <w:rsid w:val="00A037F9"/>
    <w:rsid w:val="00A03BD2"/>
    <w:rsid w:val="00A03F30"/>
    <w:rsid w:val="00A04F3A"/>
    <w:rsid w:val="00A0557B"/>
    <w:rsid w:val="00A06AA6"/>
    <w:rsid w:val="00A06E69"/>
    <w:rsid w:val="00A1048B"/>
    <w:rsid w:val="00A10EA3"/>
    <w:rsid w:val="00A11E7D"/>
    <w:rsid w:val="00A127DA"/>
    <w:rsid w:val="00A12D61"/>
    <w:rsid w:val="00A134AB"/>
    <w:rsid w:val="00A14C37"/>
    <w:rsid w:val="00A168E7"/>
    <w:rsid w:val="00A17289"/>
    <w:rsid w:val="00A212F9"/>
    <w:rsid w:val="00A22549"/>
    <w:rsid w:val="00A22B92"/>
    <w:rsid w:val="00A26687"/>
    <w:rsid w:val="00A273ED"/>
    <w:rsid w:val="00A27789"/>
    <w:rsid w:val="00A27F0F"/>
    <w:rsid w:val="00A30978"/>
    <w:rsid w:val="00A31529"/>
    <w:rsid w:val="00A323BF"/>
    <w:rsid w:val="00A336FF"/>
    <w:rsid w:val="00A3384B"/>
    <w:rsid w:val="00A3385B"/>
    <w:rsid w:val="00A35A10"/>
    <w:rsid w:val="00A3642F"/>
    <w:rsid w:val="00A36A2D"/>
    <w:rsid w:val="00A41804"/>
    <w:rsid w:val="00A41DD2"/>
    <w:rsid w:val="00A42511"/>
    <w:rsid w:val="00A4263F"/>
    <w:rsid w:val="00A43776"/>
    <w:rsid w:val="00A43EEF"/>
    <w:rsid w:val="00A440C6"/>
    <w:rsid w:val="00A44B56"/>
    <w:rsid w:val="00A4543D"/>
    <w:rsid w:val="00A4680D"/>
    <w:rsid w:val="00A46C99"/>
    <w:rsid w:val="00A50443"/>
    <w:rsid w:val="00A505B1"/>
    <w:rsid w:val="00A548C6"/>
    <w:rsid w:val="00A5508D"/>
    <w:rsid w:val="00A55E27"/>
    <w:rsid w:val="00A563E3"/>
    <w:rsid w:val="00A57371"/>
    <w:rsid w:val="00A57E00"/>
    <w:rsid w:val="00A602F9"/>
    <w:rsid w:val="00A6038E"/>
    <w:rsid w:val="00A60E2F"/>
    <w:rsid w:val="00A61F48"/>
    <w:rsid w:val="00A62B67"/>
    <w:rsid w:val="00A62E82"/>
    <w:rsid w:val="00A63306"/>
    <w:rsid w:val="00A64476"/>
    <w:rsid w:val="00A64AC2"/>
    <w:rsid w:val="00A658D8"/>
    <w:rsid w:val="00A6649E"/>
    <w:rsid w:val="00A670F6"/>
    <w:rsid w:val="00A674CE"/>
    <w:rsid w:val="00A67B5A"/>
    <w:rsid w:val="00A709B4"/>
    <w:rsid w:val="00A70AC3"/>
    <w:rsid w:val="00A70C6C"/>
    <w:rsid w:val="00A715C0"/>
    <w:rsid w:val="00A725A9"/>
    <w:rsid w:val="00A7382C"/>
    <w:rsid w:val="00A73C1F"/>
    <w:rsid w:val="00A73E9D"/>
    <w:rsid w:val="00A7413F"/>
    <w:rsid w:val="00A7666E"/>
    <w:rsid w:val="00A776DC"/>
    <w:rsid w:val="00A80FEB"/>
    <w:rsid w:val="00A83AFE"/>
    <w:rsid w:val="00A8498C"/>
    <w:rsid w:val="00A84B2A"/>
    <w:rsid w:val="00A84D31"/>
    <w:rsid w:val="00A85C93"/>
    <w:rsid w:val="00A8613A"/>
    <w:rsid w:val="00A86888"/>
    <w:rsid w:val="00A86E9A"/>
    <w:rsid w:val="00A872DA"/>
    <w:rsid w:val="00A87B86"/>
    <w:rsid w:val="00A904B5"/>
    <w:rsid w:val="00A90F05"/>
    <w:rsid w:val="00A9165B"/>
    <w:rsid w:val="00A921AB"/>
    <w:rsid w:val="00A92A44"/>
    <w:rsid w:val="00A92E13"/>
    <w:rsid w:val="00A9331B"/>
    <w:rsid w:val="00A934AC"/>
    <w:rsid w:val="00A94A4E"/>
    <w:rsid w:val="00A94C25"/>
    <w:rsid w:val="00A94D57"/>
    <w:rsid w:val="00A94DFD"/>
    <w:rsid w:val="00A95B02"/>
    <w:rsid w:val="00AA033E"/>
    <w:rsid w:val="00AA08FB"/>
    <w:rsid w:val="00AA0936"/>
    <w:rsid w:val="00AA0CF5"/>
    <w:rsid w:val="00AA0E81"/>
    <w:rsid w:val="00AA1239"/>
    <w:rsid w:val="00AA21F0"/>
    <w:rsid w:val="00AA22CE"/>
    <w:rsid w:val="00AA3928"/>
    <w:rsid w:val="00AA3F16"/>
    <w:rsid w:val="00AA5548"/>
    <w:rsid w:val="00AA5AC2"/>
    <w:rsid w:val="00AA68D6"/>
    <w:rsid w:val="00AA6B9D"/>
    <w:rsid w:val="00AB0C26"/>
    <w:rsid w:val="00AB29F1"/>
    <w:rsid w:val="00AB3BCE"/>
    <w:rsid w:val="00AB5355"/>
    <w:rsid w:val="00AB739B"/>
    <w:rsid w:val="00AB7897"/>
    <w:rsid w:val="00AB7DF0"/>
    <w:rsid w:val="00AB7FA7"/>
    <w:rsid w:val="00AC0786"/>
    <w:rsid w:val="00AC130A"/>
    <w:rsid w:val="00AC1C47"/>
    <w:rsid w:val="00AC2E2E"/>
    <w:rsid w:val="00AC3A49"/>
    <w:rsid w:val="00AC4177"/>
    <w:rsid w:val="00AC7D0B"/>
    <w:rsid w:val="00AC7E44"/>
    <w:rsid w:val="00AD184E"/>
    <w:rsid w:val="00AD2AB2"/>
    <w:rsid w:val="00AD34E2"/>
    <w:rsid w:val="00AD673C"/>
    <w:rsid w:val="00AD7465"/>
    <w:rsid w:val="00AD778C"/>
    <w:rsid w:val="00AD7929"/>
    <w:rsid w:val="00AD7D49"/>
    <w:rsid w:val="00AE085C"/>
    <w:rsid w:val="00AE0CF4"/>
    <w:rsid w:val="00AE0DA7"/>
    <w:rsid w:val="00AE25FD"/>
    <w:rsid w:val="00AE2B73"/>
    <w:rsid w:val="00AE2C97"/>
    <w:rsid w:val="00AE3D2D"/>
    <w:rsid w:val="00AE4800"/>
    <w:rsid w:val="00AE4FBB"/>
    <w:rsid w:val="00AE553D"/>
    <w:rsid w:val="00AE7363"/>
    <w:rsid w:val="00AF0C7D"/>
    <w:rsid w:val="00AF1310"/>
    <w:rsid w:val="00AF2663"/>
    <w:rsid w:val="00AF3470"/>
    <w:rsid w:val="00AF39EA"/>
    <w:rsid w:val="00AF4451"/>
    <w:rsid w:val="00AF5EFC"/>
    <w:rsid w:val="00AF5F23"/>
    <w:rsid w:val="00AF6996"/>
    <w:rsid w:val="00AF6AA7"/>
    <w:rsid w:val="00AF791F"/>
    <w:rsid w:val="00B00DD6"/>
    <w:rsid w:val="00B012F2"/>
    <w:rsid w:val="00B01748"/>
    <w:rsid w:val="00B01777"/>
    <w:rsid w:val="00B02895"/>
    <w:rsid w:val="00B029EA"/>
    <w:rsid w:val="00B02A60"/>
    <w:rsid w:val="00B035A2"/>
    <w:rsid w:val="00B036FB"/>
    <w:rsid w:val="00B03F58"/>
    <w:rsid w:val="00B053C4"/>
    <w:rsid w:val="00B05977"/>
    <w:rsid w:val="00B06231"/>
    <w:rsid w:val="00B06EF1"/>
    <w:rsid w:val="00B074F1"/>
    <w:rsid w:val="00B11EC9"/>
    <w:rsid w:val="00B11F98"/>
    <w:rsid w:val="00B145C7"/>
    <w:rsid w:val="00B15237"/>
    <w:rsid w:val="00B15460"/>
    <w:rsid w:val="00B157A8"/>
    <w:rsid w:val="00B17C4D"/>
    <w:rsid w:val="00B209CF"/>
    <w:rsid w:val="00B21365"/>
    <w:rsid w:val="00B21612"/>
    <w:rsid w:val="00B23237"/>
    <w:rsid w:val="00B23B9C"/>
    <w:rsid w:val="00B23BC2"/>
    <w:rsid w:val="00B24BED"/>
    <w:rsid w:val="00B24DAE"/>
    <w:rsid w:val="00B25161"/>
    <w:rsid w:val="00B26370"/>
    <w:rsid w:val="00B2730D"/>
    <w:rsid w:val="00B3009C"/>
    <w:rsid w:val="00B3047E"/>
    <w:rsid w:val="00B32E02"/>
    <w:rsid w:val="00B337C7"/>
    <w:rsid w:val="00B36A55"/>
    <w:rsid w:val="00B40CD7"/>
    <w:rsid w:val="00B442FF"/>
    <w:rsid w:val="00B4473E"/>
    <w:rsid w:val="00B44DA7"/>
    <w:rsid w:val="00B4713D"/>
    <w:rsid w:val="00B47CAA"/>
    <w:rsid w:val="00B507BE"/>
    <w:rsid w:val="00B509E9"/>
    <w:rsid w:val="00B53707"/>
    <w:rsid w:val="00B5381F"/>
    <w:rsid w:val="00B5465F"/>
    <w:rsid w:val="00B54E31"/>
    <w:rsid w:val="00B55CE3"/>
    <w:rsid w:val="00B56180"/>
    <w:rsid w:val="00B56E12"/>
    <w:rsid w:val="00B60599"/>
    <w:rsid w:val="00B60B95"/>
    <w:rsid w:val="00B622BB"/>
    <w:rsid w:val="00B63BCB"/>
    <w:rsid w:val="00B64046"/>
    <w:rsid w:val="00B647FA"/>
    <w:rsid w:val="00B64AD0"/>
    <w:rsid w:val="00B64F61"/>
    <w:rsid w:val="00B6701E"/>
    <w:rsid w:val="00B6757D"/>
    <w:rsid w:val="00B67A8E"/>
    <w:rsid w:val="00B716CA"/>
    <w:rsid w:val="00B72444"/>
    <w:rsid w:val="00B7274D"/>
    <w:rsid w:val="00B73292"/>
    <w:rsid w:val="00B7331D"/>
    <w:rsid w:val="00B74B05"/>
    <w:rsid w:val="00B7796B"/>
    <w:rsid w:val="00B80EB8"/>
    <w:rsid w:val="00B80FA6"/>
    <w:rsid w:val="00B81275"/>
    <w:rsid w:val="00B81455"/>
    <w:rsid w:val="00B81D3A"/>
    <w:rsid w:val="00B82A1E"/>
    <w:rsid w:val="00B83A83"/>
    <w:rsid w:val="00B83C73"/>
    <w:rsid w:val="00B8424B"/>
    <w:rsid w:val="00B84F32"/>
    <w:rsid w:val="00B85192"/>
    <w:rsid w:val="00B86602"/>
    <w:rsid w:val="00B874AC"/>
    <w:rsid w:val="00B87CF5"/>
    <w:rsid w:val="00B87FCA"/>
    <w:rsid w:val="00B90697"/>
    <w:rsid w:val="00B91511"/>
    <w:rsid w:val="00B91F7E"/>
    <w:rsid w:val="00B94DFB"/>
    <w:rsid w:val="00B95C88"/>
    <w:rsid w:val="00B95D91"/>
    <w:rsid w:val="00B961D3"/>
    <w:rsid w:val="00B9682A"/>
    <w:rsid w:val="00B96BF1"/>
    <w:rsid w:val="00BA49CF"/>
    <w:rsid w:val="00BA4D33"/>
    <w:rsid w:val="00BA5800"/>
    <w:rsid w:val="00BA61B8"/>
    <w:rsid w:val="00BA7213"/>
    <w:rsid w:val="00BA7B1C"/>
    <w:rsid w:val="00BB0984"/>
    <w:rsid w:val="00BB129C"/>
    <w:rsid w:val="00BB4238"/>
    <w:rsid w:val="00BB4656"/>
    <w:rsid w:val="00BB4EB2"/>
    <w:rsid w:val="00BB5BDF"/>
    <w:rsid w:val="00BB7020"/>
    <w:rsid w:val="00BB7F37"/>
    <w:rsid w:val="00BC015D"/>
    <w:rsid w:val="00BC1FF2"/>
    <w:rsid w:val="00BC3132"/>
    <w:rsid w:val="00BC3449"/>
    <w:rsid w:val="00BC5C62"/>
    <w:rsid w:val="00BC690E"/>
    <w:rsid w:val="00BC6D29"/>
    <w:rsid w:val="00BC7C76"/>
    <w:rsid w:val="00BC7CCF"/>
    <w:rsid w:val="00BD0BDE"/>
    <w:rsid w:val="00BD1383"/>
    <w:rsid w:val="00BD1516"/>
    <w:rsid w:val="00BD1D8F"/>
    <w:rsid w:val="00BD32C1"/>
    <w:rsid w:val="00BD3EE0"/>
    <w:rsid w:val="00BD4BEC"/>
    <w:rsid w:val="00BD4CCB"/>
    <w:rsid w:val="00BD4EC9"/>
    <w:rsid w:val="00BD6D43"/>
    <w:rsid w:val="00BD724C"/>
    <w:rsid w:val="00BE0DE2"/>
    <w:rsid w:val="00BE17D5"/>
    <w:rsid w:val="00BE1E60"/>
    <w:rsid w:val="00BE243A"/>
    <w:rsid w:val="00BE2F42"/>
    <w:rsid w:val="00BE30E6"/>
    <w:rsid w:val="00BE36F8"/>
    <w:rsid w:val="00BE3702"/>
    <w:rsid w:val="00BE42F5"/>
    <w:rsid w:val="00BE67B9"/>
    <w:rsid w:val="00BE7919"/>
    <w:rsid w:val="00BF076C"/>
    <w:rsid w:val="00BF10C4"/>
    <w:rsid w:val="00BF177E"/>
    <w:rsid w:val="00BF3790"/>
    <w:rsid w:val="00BF37FE"/>
    <w:rsid w:val="00BF5A9A"/>
    <w:rsid w:val="00BF5C6A"/>
    <w:rsid w:val="00BF6D97"/>
    <w:rsid w:val="00BF7120"/>
    <w:rsid w:val="00BF74FF"/>
    <w:rsid w:val="00C001E8"/>
    <w:rsid w:val="00C020B4"/>
    <w:rsid w:val="00C04BF1"/>
    <w:rsid w:val="00C10153"/>
    <w:rsid w:val="00C10AAE"/>
    <w:rsid w:val="00C10D95"/>
    <w:rsid w:val="00C115B4"/>
    <w:rsid w:val="00C11B84"/>
    <w:rsid w:val="00C11DB9"/>
    <w:rsid w:val="00C12BDD"/>
    <w:rsid w:val="00C146DF"/>
    <w:rsid w:val="00C16EC7"/>
    <w:rsid w:val="00C16FF5"/>
    <w:rsid w:val="00C205E9"/>
    <w:rsid w:val="00C210D3"/>
    <w:rsid w:val="00C2177F"/>
    <w:rsid w:val="00C231BE"/>
    <w:rsid w:val="00C25173"/>
    <w:rsid w:val="00C251F0"/>
    <w:rsid w:val="00C25743"/>
    <w:rsid w:val="00C25E9B"/>
    <w:rsid w:val="00C26FBF"/>
    <w:rsid w:val="00C2745C"/>
    <w:rsid w:val="00C27B69"/>
    <w:rsid w:val="00C31C5F"/>
    <w:rsid w:val="00C341CA"/>
    <w:rsid w:val="00C34FE0"/>
    <w:rsid w:val="00C35975"/>
    <w:rsid w:val="00C35BCC"/>
    <w:rsid w:val="00C35D60"/>
    <w:rsid w:val="00C369D4"/>
    <w:rsid w:val="00C41A21"/>
    <w:rsid w:val="00C42525"/>
    <w:rsid w:val="00C4387C"/>
    <w:rsid w:val="00C43D3C"/>
    <w:rsid w:val="00C45236"/>
    <w:rsid w:val="00C462C7"/>
    <w:rsid w:val="00C468CB"/>
    <w:rsid w:val="00C47B5E"/>
    <w:rsid w:val="00C47DCD"/>
    <w:rsid w:val="00C5000E"/>
    <w:rsid w:val="00C53C79"/>
    <w:rsid w:val="00C53E2A"/>
    <w:rsid w:val="00C53E68"/>
    <w:rsid w:val="00C5479E"/>
    <w:rsid w:val="00C56B3E"/>
    <w:rsid w:val="00C57907"/>
    <w:rsid w:val="00C62BBE"/>
    <w:rsid w:val="00C6412F"/>
    <w:rsid w:val="00C649A8"/>
    <w:rsid w:val="00C6649C"/>
    <w:rsid w:val="00C66601"/>
    <w:rsid w:val="00C66C44"/>
    <w:rsid w:val="00C70D3A"/>
    <w:rsid w:val="00C71081"/>
    <w:rsid w:val="00C7284D"/>
    <w:rsid w:val="00C7427D"/>
    <w:rsid w:val="00C75707"/>
    <w:rsid w:val="00C75751"/>
    <w:rsid w:val="00C77579"/>
    <w:rsid w:val="00C81C12"/>
    <w:rsid w:val="00C82D57"/>
    <w:rsid w:val="00C83EF1"/>
    <w:rsid w:val="00C842C6"/>
    <w:rsid w:val="00C85807"/>
    <w:rsid w:val="00C85D5D"/>
    <w:rsid w:val="00C86BC5"/>
    <w:rsid w:val="00C8731B"/>
    <w:rsid w:val="00C9051D"/>
    <w:rsid w:val="00C908A6"/>
    <w:rsid w:val="00C90B71"/>
    <w:rsid w:val="00C90F26"/>
    <w:rsid w:val="00C93D29"/>
    <w:rsid w:val="00C93DDD"/>
    <w:rsid w:val="00C94E39"/>
    <w:rsid w:val="00C952F8"/>
    <w:rsid w:val="00CA1B88"/>
    <w:rsid w:val="00CA252C"/>
    <w:rsid w:val="00CA33F9"/>
    <w:rsid w:val="00CA405C"/>
    <w:rsid w:val="00CA722D"/>
    <w:rsid w:val="00CA753D"/>
    <w:rsid w:val="00CA7FC6"/>
    <w:rsid w:val="00CB0A33"/>
    <w:rsid w:val="00CB1234"/>
    <w:rsid w:val="00CB1F6C"/>
    <w:rsid w:val="00CB30EA"/>
    <w:rsid w:val="00CB3359"/>
    <w:rsid w:val="00CB4121"/>
    <w:rsid w:val="00CB665C"/>
    <w:rsid w:val="00CB6702"/>
    <w:rsid w:val="00CB6E0B"/>
    <w:rsid w:val="00CC0591"/>
    <w:rsid w:val="00CC0CD0"/>
    <w:rsid w:val="00CC0F91"/>
    <w:rsid w:val="00CC26BA"/>
    <w:rsid w:val="00CC40D5"/>
    <w:rsid w:val="00CC54A1"/>
    <w:rsid w:val="00CC5AA6"/>
    <w:rsid w:val="00CC611D"/>
    <w:rsid w:val="00CC6E2A"/>
    <w:rsid w:val="00CC717B"/>
    <w:rsid w:val="00CD1821"/>
    <w:rsid w:val="00CD1A86"/>
    <w:rsid w:val="00CD1B1C"/>
    <w:rsid w:val="00CD23BE"/>
    <w:rsid w:val="00CD2597"/>
    <w:rsid w:val="00CD495C"/>
    <w:rsid w:val="00CD541B"/>
    <w:rsid w:val="00CD6DB6"/>
    <w:rsid w:val="00CD7187"/>
    <w:rsid w:val="00CD79C5"/>
    <w:rsid w:val="00CE06CC"/>
    <w:rsid w:val="00CE0A81"/>
    <w:rsid w:val="00CE0CF0"/>
    <w:rsid w:val="00CE1CF9"/>
    <w:rsid w:val="00CE21B0"/>
    <w:rsid w:val="00CE2719"/>
    <w:rsid w:val="00CE2F41"/>
    <w:rsid w:val="00CE3BBD"/>
    <w:rsid w:val="00CE3C1F"/>
    <w:rsid w:val="00CE4654"/>
    <w:rsid w:val="00CE4665"/>
    <w:rsid w:val="00CE583F"/>
    <w:rsid w:val="00CE6C8F"/>
    <w:rsid w:val="00CF07A4"/>
    <w:rsid w:val="00CF11EB"/>
    <w:rsid w:val="00CF1CCD"/>
    <w:rsid w:val="00CF2266"/>
    <w:rsid w:val="00CF233D"/>
    <w:rsid w:val="00CF276A"/>
    <w:rsid w:val="00CF3634"/>
    <w:rsid w:val="00CF3764"/>
    <w:rsid w:val="00CF4765"/>
    <w:rsid w:val="00CF5643"/>
    <w:rsid w:val="00CF6687"/>
    <w:rsid w:val="00CF6824"/>
    <w:rsid w:val="00CF6C2A"/>
    <w:rsid w:val="00D00CEA"/>
    <w:rsid w:val="00D0306E"/>
    <w:rsid w:val="00D03FB7"/>
    <w:rsid w:val="00D049A6"/>
    <w:rsid w:val="00D0505F"/>
    <w:rsid w:val="00D05B00"/>
    <w:rsid w:val="00D0670D"/>
    <w:rsid w:val="00D070CE"/>
    <w:rsid w:val="00D13517"/>
    <w:rsid w:val="00D13E32"/>
    <w:rsid w:val="00D14DCE"/>
    <w:rsid w:val="00D15D4E"/>
    <w:rsid w:val="00D16509"/>
    <w:rsid w:val="00D16DAF"/>
    <w:rsid w:val="00D1726E"/>
    <w:rsid w:val="00D17A70"/>
    <w:rsid w:val="00D22549"/>
    <w:rsid w:val="00D22651"/>
    <w:rsid w:val="00D22FB7"/>
    <w:rsid w:val="00D237B0"/>
    <w:rsid w:val="00D24044"/>
    <w:rsid w:val="00D24283"/>
    <w:rsid w:val="00D2466A"/>
    <w:rsid w:val="00D25D79"/>
    <w:rsid w:val="00D26FE7"/>
    <w:rsid w:val="00D27D99"/>
    <w:rsid w:val="00D27E74"/>
    <w:rsid w:val="00D32967"/>
    <w:rsid w:val="00D336B3"/>
    <w:rsid w:val="00D3394D"/>
    <w:rsid w:val="00D33A03"/>
    <w:rsid w:val="00D34172"/>
    <w:rsid w:val="00D350CB"/>
    <w:rsid w:val="00D36947"/>
    <w:rsid w:val="00D37289"/>
    <w:rsid w:val="00D3728C"/>
    <w:rsid w:val="00D37B20"/>
    <w:rsid w:val="00D40381"/>
    <w:rsid w:val="00D40509"/>
    <w:rsid w:val="00D41A4E"/>
    <w:rsid w:val="00D437F5"/>
    <w:rsid w:val="00D43B4C"/>
    <w:rsid w:val="00D44097"/>
    <w:rsid w:val="00D44FC3"/>
    <w:rsid w:val="00D463A0"/>
    <w:rsid w:val="00D46A61"/>
    <w:rsid w:val="00D46C65"/>
    <w:rsid w:val="00D4745C"/>
    <w:rsid w:val="00D51033"/>
    <w:rsid w:val="00D516EB"/>
    <w:rsid w:val="00D52249"/>
    <w:rsid w:val="00D52F2C"/>
    <w:rsid w:val="00D54737"/>
    <w:rsid w:val="00D54BAA"/>
    <w:rsid w:val="00D55292"/>
    <w:rsid w:val="00D55D2E"/>
    <w:rsid w:val="00D55EB7"/>
    <w:rsid w:val="00D567D1"/>
    <w:rsid w:val="00D56EA0"/>
    <w:rsid w:val="00D60677"/>
    <w:rsid w:val="00D6217B"/>
    <w:rsid w:val="00D6250C"/>
    <w:rsid w:val="00D63E70"/>
    <w:rsid w:val="00D63F7C"/>
    <w:rsid w:val="00D649B9"/>
    <w:rsid w:val="00D662CF"/>
    <w:rsid w:val="00D66889"/>
    <w:rsid w:val="00D701FD"/>
    <w:rsid w:val="00D724B4"/>
    <w:rsid w:val="00D7348A"/>
    <w:rsid w:val="00D757D8"/>
    <w:rsid w:val="00D7701E"/>
    <w:rsid w:val="00D771A7"/>
    <w:rsid w:val="00D77B4B"/>
    <w:rsid w:val="00D80339"/>
    <w:rsid w:val="00D8087E"/>
    <w:rsid w:val="00D8168E"/>
    <w:rsid w:val="00D81863"/>
    <w:rsid w:val="00D83F24"/>
    <w:rsid w:val="00D84709"/>
    <w:rsid w:val="00D84CAA"/>
    <w:rsid w:val="00D85556"/>
    <w:rsid w:val="00D86641"/>
    <w:rsid w:val="00D86917"/>
    <w:rsid w:val="00D87350"/>
    <w:rsid w:val="00D90100"/>
    <w:rsid w:val="00D906B9"/>
    <w:rsid w:val="00D9086D"/>
    <w:rsid w:val="00D92085"/>
    <w:rsid w:val="00D923CA"/>
    <w:rsid w:val="00D93208"/>
    <w:rsid w:val="00D945BD"/>
    <w:rsid w:val="00D9460D"/>
    <w:rsid w:val="00D97412"/>
    <w:rsid w:val="00D979BF"/>
    <w:rsid w:val="00DA24A9"/>
    <w:rsid w:val="00DA2A88"/>
    <w:rsid w:val="00DA321A"/>
    <w:rsid w:val="00DA3280"/>
    <w:rsid w:val="00DA344A"/>
    <w:rsid w:val="00DA545C"/>
    <w:rsid w:val="00DA781F"/>
    <w:rsid w:val="00DB0B02"/>
    <w:rsid w:val="00DB0CAD"/>
    <w:rsid w:val="00DB0D64"/>
    <w:rsid w:val="00DB1858"/>
    <w:rsid w:val="00DB2DDC"/>
    <w:rsid w:val="00DB3554"/>
    <w:rsid w:val="00DB3C03"/>
    <w:rsid w:val="00DB5757"/>
    <w:rsid w:val="00DB59BA"/>
    <w:rsid w:val="00DB5A6F"/>
    <w:rsid w:val="00DB6135"/>
    <w:rsid w:val="00DB63B8"/>
    <w:rsid w:val="00DB6F56"/>
    <w:rsid w:val="00DB72E3"/>
    <w:rsid w:val="00DB797F"/>
    <w:rsid w:val="00DC06FC"/>
    <w:rsid w:val="00DC0C1E"/>
    <w:rsid w:val="00DC15F2"/>
    <w:rsid w:val="00DC18FB"/>
    <w:rsid w:val="00DC1B74"/>
    <w:rsid w:val="00DC2086"/>
    <w:rsid w:val="00DC2B4F"/>
    <w:rsid w:val="00DC517C"/>
    <w:rsid w:val="00DC7D41"/>
    <w:rsid w:val="00DD05E0"/>
    <w:rsid w:val="00DD0851"/>
    <w:rsid w:val="00DD0AF2"/>
    <w:rsid w:val="00DD2733"/>
    <w:rsid w:val="00DD3A54"/>
    <w:rsid w:val="00DD3DBA"/>
    <w:rsid w:val="00DD42DA"/>
    <w:rsid w:val="00DD4481"/>
    <w:rsid w:val="00DD7896"/>
    <w:rsid w:val="00DD7992"/>
    <w:rsid w:val="00DE356D"/>
    <w:rsid w:val="00DE358C"/>
    <w:rsid w:val="00DE3638"/>
    <w:rsid w:val="00DE3CA4"/>
    <w:rsid w:val="00DE4F7F"/>
    <w:rsid w:val="00DE5C3B"/>
    <w:rsid w:val="00DE6AA7"/>
    <w:rsid w:val="00DE7E23"/>
    <w:rsid w:val="00DF05E1"/>
    <w:rsid w:val="00DF08BE"/>
    <w:rsid w:val="00DF1AA8"/>
    <w:rsid w:val="00DF1C52"/>
    <w:rsid w:val="00DF3BD6"/>
    <w:rsid w:val="00DF3D84"/>
    <w:rsid w:val="00E01B47"/>
    <w:rsid w:val="00E0494C"/>
    <w:rsid w:val="00E11AC6"/>
    <w:rsid w:val="00E1210E"/>
    <w:rsid w:val="00E1589F"/>
    <w:rsid w:val="00E159A9"/>
    <w:rsid w:val="00E16159"/>
    <w:rsid w:val="00E162DE"/>
    <w:rsid w:val="00E164F4"/>
    <w:rsid w:val="00E16B12"/>
    <w:rsid w:val="00E17763"/>
    <w:rsid w:val="00E20414"/>
    <w:rsid w:val="00E20E21"/>
    <w:rsid w:val="00E21B3D"/>
    <w:rsid w:val="00E22311"/>
    <w:rsid w:val="00E224CA"/>
    <w:rsid w:val="00E22B9E"/>
    <w:rsid w:val="00E24083"/>
    <w:rsid w:val="00E2430A"/>
    <w:rsid w:val="00E247A8"/>
    <w:rsid w:val="00E250D5"/>
    <w:rsid w:val="00E25877"/>
    <w:rsid w:val="00E25DA1"/>
    <w:rsid w:val="00E26D43"/>
    <w:rsid w:val="00E306F9"/>
    <w:rsid w:val="00E31824"/>
    <w:rsid w:val="00E31FD5"/>
    <w:rsid w:val="00E3586A"/>
    <w:rsid w:val="00E35A55"/>
    <w:rsid w:val="00E35D14"/>
    <w:rsid w:val="00E35D78"/>
    <w:rsid w:val="00E37267"/>
    <w:rsid w:val="00E42D05"/>
    <w:rsid w:val="00E43825"/>
    <w:rsid w:val="00E44E27"/>
    <w:rsid w:val="00E456E8"/>
    <w:rsid w:val="00E45DE5"/>
    <w:rsid w:val="00E47ABF"/>
    <w:rsid w:val="00E504B5"/>
    <w:rsid w:val="00E51A53"/>
    <w:rsid w:val="00E5214A"/>
    <w:rsid w:val="00E53DE5"/>
    <w:rsid w:val="00E567F0"/>
    <w:rsid w:val="00E57C4D"/>
    <w:rsid w:val="00E57C91"/>
    <w:rsid w:val="00E57FB5"/>
    <w:rsid w:val="00E61738"/>
    <w:rsid w:val="00E61D6C"/>
    <w:rsid w:val="00E61FE8"/>
    <w:rsid w:val="00E62F97"/>
    <w:rsid w:val="00E63738"/>
    <w:rsid w:val="00E64CAB"/>
    <w:rsid w:val="00E65785"/>
    <w:rsid w:val="00E669A4"/>
    <w:rsid w:val="00E6754C"/>
    <w:rsid w:val="00E67A75"/>
    <w:rsid w:val="00E70869"/>
    <w:rsid w:val="00E71773"/>
    <w:rsid w:val="00E73496"/>
    <w:rsid w:val="00E75571"/>
    <w:rsid w:val="00E755D4"/>
    <w:rsid w:val="00E75F95"/>
    <w:rsid w:val="00E77279"/>
    <w:rsid w:val="00E77DF5"/>
    <w:rsid w:val="00E81241"/>
    <w:rsid w:val="00E82973"/>
    <w:rsid w:val="00E83756"/>
    <w:rsid w:val="00E853AE"/>
    <w:rsid w:val="00E8548A"/>
    <w:rsid w:val="00E86FF0"/>
    <w:rsid w:val="00E90F5C"/>
    <w:rsid w:val="00E94D9B"/>
    <w:rsid w:val="00E95D33"/>
    <w:rsid w:val="00E9633A"/>
    <w:rsid w:val="00E96816"/>
    <w:rsid w:val="00E97EA5"/>
    <w:rsid w:val="00EA0303"/>
    <w:rsid w:val="00EA0393"/>
    <w:rsid w:val="00EA0EEE"/>
    <w:rsid w:val="00EA32DC"/>
    <w:rsid w:val="00EA4337"/>
    <w:rsid w:val="00EA4689"/>
    <w:rsid w:val="00EA56AA"/>
    <w:rsid w:val="00EA7A58"/>
    <w:rsid w:val="00EA7AC6"/>
    <w:rsid w:val="00EA7E6F"/>
    <w:rsid w:val="00EB08B5"/>
    <w:rsid w:val="00EB0988"/>
    <w:rsid w:val="00EB1598"/>
    <w:rsid w:val="00EB1713"/>
    <w:rsid w:val="00EB19CA"/>
    <w:rsid w:val="00EB2220"/>
    <w:rsid w:val="00EB31EA"/>
    <w:rsid w:val="00EB34FF"/>
    <w:rsid w:val="00EB4170"/>
    <w:rsid w:val="00EB51CD"/>
    <w:rsid w:val="00EB651C"/>
    <w:rsid w:val="00EB786E"/>
    <w:rsid w:val="00EC0CFC"/>
    <w:rsid w:val="00EC154E"/>
    <w:rsid w:val="00EC23DD"/>
    <w:rsid w:val="00EC4D44"/>
    <w:rsid w:val="00ED1FA7"/>
    <w:rsid w:val="00ED2535"/>
    <w:rsid w:val="00ED395F"/>
    <w:rsid w:val="00ED3AC7"/>
    <w:rsid w:val="00ED44B7"/>
    <w:rsid w:val="00ED4DC3"/>
    <w:rsid w:val="00ED715A"/>
    <w:rsid w:val="00EE0390"/>
    <w:rsid w:val="00EE0730"/>
    <w:rsid w:val="00EE150A"/>
    <w:rsid w:val="00EE18A4"/>
    <w:rsid w:val="00EE2132"/>
    <w:rsid w:val="00EE293B"/>
    <w:rsid w:val="00EE66D2"/>
    <w:rsid w:val="00EE6EE7"/>
    <w:rsid w:val="00EE70DB"/>
    <w:rsid w:val="00EE7F16"/>
    <w:rsid w:val="00EF023F"/>
    <w:rsid w:val="00EF0734"/>
    <w:rsid w:val="00EF2675"/>
    <w:rsid w:val="00EF5937"/>
    <w:rsid w:val="00EF6005"/>
    <w:rsid w:val="00EF6759"/>
    <w:rsid w:val="00EF6F6D"/>
    <w:rsid w:val="00F02A54"/>
    <w:rsid w:val="00F03599"/>
    <w:rsid w:val="00F04E77"/>
    <w:rsid w:val="00F06855"/>
    <w:rsid w:val="00F100CF"/>
    <w:rsid w:val="00F10A4C"/>
    <w:rsid w:val="00F11A38"/>
    <w:rsid w:val="00F12CC9"/>
    <w:rsid w:val="00F1517E"/>
    <w:rsid w:val="00F160DE"/>
    <w:rsid w:val="00F1652F"/>
    <w:rsid w:val="00F16FE5"/>
    <w:rsid w:val="00F1763E"/>
    <w:rsid w:val="00F22098"/>
    <w:rsid w:val="00F22255"/>
    <w:rsid w:val="00F23CDB"/>
    <w:rsid w:val="00F23EF9"/>
    <w:rsid w:val="00F2479E"/>
    <w:rsid w:val="00F2612C"/>
    <w:rsid w:val="00F265D2"/>
    <w:rsid w:val="00F265F4"/>
    <w:rsid w:val="00F26E5B"/>
    <w:rsid w:val="00F314B4"/>
    <w:rsid w:val="00F32D70"/>
    <w:rsid w:val="00F33225"/>
    <w:rsid w:val="00F340C4"/>
    <w:rsid w:val="00F3485C"/>
    <w:rsid w:val="00F354F3"/>
    <w:rsid w:val="00F35F6E"/>
    <w:rsid w:val="00F36AB0"/>
    <w:rsid w:val="00F37120"/>
    <w:rsid w:val="00F37FFD"/>
    <w:rsid w:val="00F40F5F"/>
    <w:rsid w:val="00F41720"/>
    <w:rsid w:val="00F42023"/>
    <w:rsid w:val="00F44B57"/>
    <w:rsid w:val="00F46593"/>
    <w:rsid w:val="00F465EA"/>
    <w:rsid w:val="00F46A5A"/>
    <w:rsid w:val="00F47087"/>
    <w:rsid w:val="00F47E63"/>
    <w:rsid w:val="00F50036"/>
    <w:rsid w:val="00F51DB7"/>
    <w:rsid w:val="00F52DB0"/>
    <w:rsid w:val="00F53AE6"/>
    <w:rsid w:val="00F54CC6"/>
    <w:rsid w:val="00F560CF"/>
    <w:rsid w:val="00F56355"/>
    <w:rsid w:val="00F5662D"/>
    <w:rsid w:val="00F5679F"/>
    <w:rsid w:val="00F60018"/>
    <w:rsid w:val="00F60221"/>
    <w:rsid w:val="00F61385"/>
    <w:rsid w:val="00F627D9"/>
    <w:rsid w:val="00F62933"/>
    <w:rsid w:val="00F633C4"/>
    <w:rsid w:val="00F64353"/>
    <w:rsid w:val="00F645B9"/>
    <w:rsid w:val="00F64E08"/>
    <w:rsid w:val="00F65701"/>
    <w:rsid w:val="00F6628F"/>
    <w:rsid w:val="00F67BB2"/>
    <w:rsid w:val="00F707C5"/>
    <w:rsid w:val="00F70A52"/>
    <w:rsid w:val="00F7187F"/>
    <w:rsid w:val="00F720D3"/>
    <w:rsid w:val="00F72787"/>
    <w:rsid w:val="00F73E0E"/>
    <w:rsid w:val="00F74C2B"/>
    <w:rsid w:val="00F7608A"/>
    <w:rsid w:val="00F77274"/>
    <w:rsid w:val="00F7742B"/>
    <w:rsid w:val="00F8077F"/>
    <w:rsid w:val="00F80C56"/>
    <w:rsid w:val="00F83A3A"/>
    <w:rsid w:val="00F841E6"/>
    <w:rsid w:val="00F84996"/>
    <w:rsid w:val="00F84F56"/>
    <w:rsid w:val="00F854F0"/>
    <w:rsid w:val="00F8609F"/>
    <w:rsid w:val="00F861C6"/>
    <w:rsid w:val="00F87F7A"/>
    <w:rsid w:val="00F9076F"/>
    <w:rsid w:val="00F90B43"/>
    <w:rsid w:val="00F914AA"/>
    <w:rsid w:val="00F92356"/>
    <w:rsid w:val="00F9256D"/>
    <w:rsid w:val="00F9259C"/>
    <w:rsid w:val="00F92C5A"/>
    <w:rsid w:val="00F9411F"/>
    <w:rsid w:val="00F94944"/>
    <w:rsid w:val="00F957E0"/>
    <w:rsid w:val="00F95F76"/>
    <w:rsid w:val="00F97425"/>
    <w:rsid w:val="00FA067B"/>
    <w:rsid w:val="00FA134A"/>
    <w:rsid w:val="00FA1D5E"/>
    <w:rsid w:val="00FA333B"/>
    <w:rsid w:val="00FA369A"/>
    <w:rsid w:val="00FA6F0C"/>
    <w:rsid w:val="00FA7075"/>
    <w:rsid w:val="00FA752A"/>
    <w:rsid w:val="00FA7E51"/>
    <w:rsid w:val="00FB1A18"/>
    <w:rsid w:val="00FB2ADE"/>
    <w:rsid w:val="00FB462A"/>
    <w:rsid w:val="00FB5F10"/>
    <w:rsid w:val="00FB5FC3"/>
    <w:rsid w:val="00FB6E8F"/>
    <w:rsid w:val="00FB730D"/>
    <w:rsid w:val="00FC08A1"/>
    <w:rsid w:val="00FC0E1C"/>
    <w:rsid w:val="00FC2B5D"/>
    <w:rsid w:val="00FC45CF"/>
    <w:rsid w:val="00FC6A19"/>
    <w:rsid w:val="00FC6BF2"/>
    <w:rsid w:val="00FC7E98"/>
    <w:rsid w:val="00FC7ED4"/>
    <w:rsid w:val="00FD02CF"/>
    <w:rsid w:val="00FD0761"/>
    <w:rsid w:val="00FD1B1D"/>
    <w:rsid w:val="00FD1DD7"/>
    <w:rsid w:val="00FD20B4"/>
    <w:rsid w:val="00FD46DB"/>
    <w:rsid w:val="00FD71A7"/>
    <w:rsid w:val="00FD75D2"/>
    <w:rsid w:val="00FE0CD4"/>
    <w:rsid w:val="00FE1019"/>
    <w:rsid w:val="00FE11B4"/>
    <w:rsid w:val="00FE13A9"/>
    <w:rsid w:val="00FE2DD0"/>
    <w:rsid w:val="00FE33B2"/>
    <w:rsid w:val="00FE799E"/>
    <w:rsid w:val="00FF161F"/>
    <w:rsid w:val="00FF3487"/>
    <w:rsid w:val="00FF3B10"/>
    <w:rsid w:val="00FF5699"/>
    <w:rsid w:val="00FF6D5F"/>
    <w:rsid w:val="00FF79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3BB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3918">
      <w:bodyDiv w:val="1"/>
      <w:marLeft w:val="0"/>
      <w:marRight w:val="0"/>
      <w:marTop w:val="0"/>
      <w:marBottom w:val="0"/>
      <w:divBdr>
        <w:top w:val="none" w:sz="0" w:space="0" w:color="auto"/>
        <w:left w:val="none" w:sz="0" w:space="0" w:color="auto"/>
        <w:bottom w:val="none" w:sz="0" w:space="0" w:color="auto"/>
        <w:right w:val="none" w:sz="0" w:space="0" w:color="auto"/>
      </w:divBdr>
    </w:div>
    <w:div w:id="16203081">
      <w:bodyDiv w:val="1"/>
      <w:marLeft w:val="0"/>
      <w:marRight w:val="0"/>
      <w:marTop w:val="0"/>
      <w:marBottom w:val="0"/>
      <w:divBdr>
        <w:top w:val="none" w:sz="0" w:space="0" w:color="auto"/>
        <w:left w:val="none" w:sz="0" w:space="0" w:color="auto"/>
        <w:bottom w:val="none" w:sz="0" w:space="0" w:color="auto"/>
        <w:right w:val="none" w:sz="0" w:space="0" w:color="auto"/>
      </w:divBdr>
    </w:div>
    <w:div w:id="22632783">
      <w:bodyDiv w:val="1"/>
      <w:marLeft w:val="0"/>
      <w:marRight w:val="0"/>
      <w:marTop w:val="0"/>
      <w:marBottom w:val="0"/>
      <w:divBdr>
        <w:top w:val="none" w:sz="0" w:space="0" w:color="auto"/>
        <w:left w:val="none" w:sz="0" w:space="0" w:color="auto"/>
        <w:bottom w:val="none" w:sz="0" w:space="0" w:color="auto"/>
        <w:right w:val="none" w:sz="0" w:space="0" w:color="auto"/>
      </w:divBdr>
    </w:div>
    <w:div w:id="35010434">
      <w:bodyDiv w:val="1"/>
      <w:marLeft w:val="0"/>
      <w:marRight w:val="0"/>
      <w:marTop w:val="0"/>
      <w:marBottom w:val="0"/>
      <w:divBdr>
        <w:top w:val="none" w:sz="0" w:space="0" w:color="auto"/>
        <w:left w:val="none" w:sz="0" w:space="0" w:color="auto"/>
        <w:bottom w:val="none" w:sz="0" w:space="0" w:color="auto"/>
        <w:right w:val="none" w:sz="0" w:space="0" w:color="auto"/>
      </w:divBdr>
    </w:div>
    <w:div w:id="58214485">
      <w:bodyDiv w:val="1"/>
      <w:marLeft w:val="0"/>
      <w:marRight w:val="0"/>
      <w:marTop w:val="0"/>
      <w:marBottom w:val="0"/>
      <w:divBdr>
        <w:top w:val="none" w:sz="0" w:space="0" w:color="auto"/>
        <w:left w:val="none" w:sz="0" w:space="0" w:color="auto"/>
        <w:bottom w:val="none" w:sz="0" w:space="0" w:color="auto"/>
        <w:right w:val="none" w:sz="0" w:space="0" w:color="auto"/>
      </w:divBdr>
    </w:div>
    <w:div w:id="102918219">
      <w:bodyDiv w:val="1"/>
      <w:marLeft w:val="0"/>
      <w:marRight w:val="0"/>
      <w:marTop w:val="0"/>
      <w:marBottom w:val="0"/>
      <w:divBdr>
        <w:top w:val="none" w:sz="0" w:space="0" w:color="auto"/>
        <w:left w:val="none" w:sz="0" w:space="0" w:color="auto"/>
        <w:bottom w:val="none" w:sz="0" w:space="0" w:color="auto"/>
        <w:right w:val="none" w:sz="0" w:space="0" w:color="auto"/>
      </w:divBdr>
    </w:div>
    <w:div w:id="125468033">
      <w:bodyDiv w:val="1"/>
      <w:marLeft w:val="0"/>
      <w:marRight w:val="0"/>
      <w:marTop w:val="0"/>
      <w:marBottom w:val="0"/>
      <w:divBdr>
        <w:top w:val="none" w:sz="0" w:space="0" w:color="auto"/>
        <w:left w:val="none" w:sz="0" w:space="0" w:color="auto"/>
        <w:bottom w:val="none" w:sz="0" w:space="0" w:color="auto"/>
        <w:right w:val="none" w:sz="0" w:space="0" w:color="auto"/>
      </w:divBdr>
    </w:div>
    <w:div w:id="143739701">
      <w:bodyDiv w:val="1"/>
      <w:marLeft w:val="0"/>
      <w:marRight w:val="0"/>
      <w:marTop w:val="0"/>
      <w:marBottom w:val="0"/>
      <w:divBdr>
        <w:top w:val="none" w:sz="0" w:space="0" w:color="auto"/>
        <w:left w:val="none" w:sz="0" w:space="0" w:color="auto"/>
        <w:bottom w:val="none" w:sz="0" w:space="0" w:color="auto"/>
        <w:right w:val="none" w:sz="0" w:space="0" w:color="auto"/>
      </w:divBdr>
    </w:div>
    <w:div w:id="159662439">
      <w:bodyDiv w:val="1"/>
      <w:marLeft w:val="0"/>
      <w:marRight w:val="0"/>
      <w:marTop w:val="0"/>
      <w:marBottom w:val="0"/>
      <w:divBdr>
        <w:top w:val="none" w:sz="0" w:space="0" w:color="auto"/>
        <w:left w:val="none" w:sz="0" w:space="0" w:color="auto"/>
        <w:bottom w:val="none" w:sz="0" w:space="0" w:color="auto"/>
        <w:right w:val="none" w:sz="0" w:space="0" w:color="auto"/>
      </w:divBdr>
    </w:div>
    <w:div w:id="171530425">
      <w:bodyDiv w:val="1"/>
      <w:marLeft w:val="0"/>
      <w:marRight w:val="0"/>
      <w:marTop w:val="0"/>
      <w:marBottom w:val="0"/>
      <w:divBdr>
        <w:top w:val="none" w:sz="0" w:space="0" w:color="auto"/>
        <w:left w:val="none" w:sz="0" w:space="0" w:color="auto"/>
        <w:bottom w:val="none" w:sz="0" w:space="0" w:color="auto"/>
        <w:right w:val="none" w:sz="0" w:space="0" w:color="auto"/>
      </w:divBdr>
      <w:divsChild>
        <w:div w:id="1051885219">
          <w:marLeft w:val="0"/>
          <w:marRight w:val="0"/>
          <w:marTop w:val="0"/>
          <w:marBottom w:val="0"/>
          <w:divBdr>
            <w:top w:val="none" w:sz="0" w:space="0" w:color="auto"/>
            <w:left w:val="none" w:sz="0" w:space="0" w:color="auto"/>
            <w:bottom w:val="none" w:sz="0" w:space="0" w:color="auto"/>
            <w:right w:val="none" w:sz="0" w:space="0" w:color="auto"/>
          </w:divBdr>
        </w:div>
        <w:div w:id="1099107055">
          <w:marLeft w:val="0"/>
          <w:marRight w:val="0"/>
          <w:marTop w:val="0"/>
          <w:marBottom w:val="0"/>
          <w:divBdr>
            <w:top w:val="none" w:sz="0" w:space="0" w:color="auto"/>
            <w:left w:val="none" w:sz="0" w:space="0" w:color="auto"/>
            <w:bottom w:val="none" w:sz="0" w:space="0" w:color="auto"/>
            <w:right w:val="none" w:sz="0" w:space="0" w:color="auto"/>
          </w:divBdr>
        </w:div>
        <w:div w:id="1736470327">
          <w:marLeft w:val="0"/>
          <w:marRight w:val="0"/>
          <w:marTop w:val="0"/>
          <w:marBottom w:val="0"/>
          <w:divBdr>
            <w:top w:val="none" w:sz="0" w:space="0" w:color="auto"/>
            <w:left w:val="none" w:sz="0" w:space="0" w:color="auto"/>
            <w:bottom w:val="none" w:sz="0" w:space="0" w:color="auto"/>
            <w:right w:val="none" w:sz="0" w:space="0" w:color="auto"/>
          </w:divBdr>
        </w:div>
        <w:div w:id="1783988148">
          <w:marLeft w:val="0"/>
          <w:marRight w:val="0"/>
          <w:marTop w:val="0"/>
          <w:marBottom w:val="0"/>
          <w:divBdr>
            <w:top w:val="none" w:sz="0" w:space="0" w:color="auto"/>
            <w:left w:val="none" w:sz="0" w:space="0" w:color="auto"/>
            <w:bottom w:val="none" w:sz="0" w:space="0" w:color="auto"/>
            <w:right w:val="none" w:sz="0" w:space="0" w:color="auto"/>
          </w:divBdr>
        </w:div>
      </w:divsChild>
    </w:div>
    <w:div w:id="300160951">
      <w:bodyDiv w:val="1"/>
      <w:marLeft w:val="0"/>
      <w:marRight w:val="0"/>
      <w:marTop w:val="0"/>
      <w:marBottom w:val="0"/>
      <w:divBdr>
        <w:top w:val="none" w:sz="0" w:space="0" w:color="auto"/>
        <w:left w:val="none" w:sz="0" w:space="0" w:color="auto"/>
        <w:bottom w:val="none" w:sz="0" w:space="0" w:color="auto"/>
        <w:right w:val="none" w:sz="0" w:space="0" w:color="auto"/>
      </w:divBdr>
    </w:div>
    <w:div w:id="342049163">
      <w:bodyDiv w:val="1"/>
      <w:marLeft w:val="0"/>
      <w:marRight w:val="0"/>
      <w:marTop w:val="0"/>
      <w:marBottom w:val="0"/>
      <w:divBdr>
        <w:top w:val="none" w:sz="0" w:space="0" w:color="auto"/>
        <w:left w:val="none" w:sz="0" w:space="0" w:color="auto"/>
        <w:bottom w:val="none" w:sz="0" w:space="0" w:color="auto"/>
        <w:right w:val="none" w:sz="0" w:space="0" w:color="auto"/>
      </w:divBdr>
    </w:div>
    <w:div w:id="352264146">
      <w:bodyDiv w:val="1"/>
      <w:marLeft w:val="0"/>
      <w:marRight w:val="0"/>
      <w:marTop w:val="0"/>
      <w:marBottom w:val="0"/>
      <w:divBdr>
        <w:top w:val="none" w:sz="0" w:space="0" w:color="auto"/>
        <w:left w:val="none" w:sz="0" w:space="0" w:color="auto"/>
        <w:bottom w:val="none" w:sz="0" w:space="0" w:color="auto"/>
        <w:right w:val="none" w:sz="0" w:space="0" w:color="auto"/>
      </w:divBdr>
    </w:div>
    <w:div w:id="355892778">
      <w:bodyDiv w:val="1"/>
      <w:marLeft w:val="0"/>
      <w:marRight w:val="0"/>
      <w:marTop w:val="0"/>
      <w:marBottom w:val="0"/>
      <w:divBdr>
        <w:top w:val="none" w:sz="0" w:space="0" w:color="auto"/>
        <w:left w:val="none" w:sz="0" w:space="0" w:color="auto"/>
        <w:bottom w:val="none" w:sz="0" w:space="0" w:color="auto"/>
        <w:right w:val="none" w:sz="0" w:space="0" w:color="auto"/>
      </w:divBdr>
    </w:div>
    <w:div w:id="367150434">
      <w:bodyDiv w:val="1"/>
      <w:marLeft w:val="0"/>
      <w:marRight w:val="0"/>
      <w:marTop w:val="0"/>
      <w:marBottom w:val="0"/>
      <w:divBdr>
        <w:top w:val="none" w:sz="0" w:space="0" w:color="auto"/>
        <w:left w:val="none" w:sz="0" w:space="0" w:color="auto"/>
        <w:bottom w:val="none" w:sz="0" w:space="0" w:color="auto"/>
        <w:right w:val="none" w:sz="0" w:space="0" w:color="auto"/>
      </w:divBdr>
    </w:div>
    <w:div w:id="376778463">
      <w:bodyDiv w:val="1"/>
      <w:marLeft w:val="0"/>
      <w:marRight w:val="0"/>
      <w:marTop w:val="0"/>
      <w:marBottom w:val="0"/>
      <w:divBdr>
        <w:top w:val="none" w:sz="0" w:space="0" w:color="auto"/>
        <w:left w:val="none" w:sz="0" w:space="0" w:color="auto"/>
        <w:bottom w:val="none" w:sz="0" w:space="0" w:color="auto"/>
        <w:right w:val="none" w:sz="0" w:space="0" w:color="auto"/>
      </w:divBdr>
    </w:div>
    <w:div w:id="387344396">
      <w:bodyDiv w:val="1"/>
      <w:marLeft w:val="0"/>
      <w:marRight w:val="0"/>
      <w:marTop w:val="0"/>
      <w:marBottom w:val="0"/>
      <w:divBdr>
        <w:top w:val="none" w:sz="0" w:space="0" w:color="auto"/>
        <w:left w:val="none" w:sz="0" w:space="0" w:color="auto"/>
        <w:bottom w:val="none" w:sz="0" w:space="0" w:color="auto"/>
        <w:right w:val="none" w:sz="0" w:space="0" w:color="auto"/>
      </w:divBdr>
    </w:div>
    <w:div w:id="431433386">
      <w:bodyDiv w:val="1"/>
      <w:marLeft w:val="0"/>
      <w:marRight w:val="0"/>
      <w:marTop w:val="0"/>
      <w:marBottom w:val="0"/>
      <w:divBdr>
        <w:top w:val="none" w:sz="0" w:space="0" w:color="auto"/>
        <w:left w:val="none" w:sz="0" w:space="0" w:color="auto"/>
        <w:bottom w:val="none" w:sz="0" w:space="0" w:color="auto"/>
        <w:right w:val="none" w:sz="0" w:space="0" w:color="auto"/>
      </w:divBdr>
    </w:div>
    <w:div w:id="554779935">
      <w:bodyDiv w:val="1"/>
      <w:marLeft w:val="0"/>
      <w:marRight w:val="0"/>
      <w:marTop w:val="0"/>
      <w:marBottom w:val="0"/>
      <w:divBdr>
        <w:top w:val="none" w:sz="0" w:space="0" w:color="auto"/>
        <w:left w:val="none" w:sz="0" w:space="0" w:color="auto"/>
        <w:bottom w:val="none" w:sz="0" w:space="0" w:color="auto"/>
        <w:right w:val="none" w:sz="0" w:space="0" w:color="auto"/>
      </w:divBdr>
    </w:div>
    <w:div w:id="591282469">
      <w:bodyDiv w:val="1"/>
      <w:marLeft w:val="0"/>
      <w:marRight w:val="0"/>
      <w:marTop w:val="0"/>
      <w:marBottom w:val="0"/>
      <w:divBdr>
        <w:top w:val="none" w:sz="0" w:space="0" w:color="auto"/>
        <w:left w:val="none" w:sz="0" w:space="0" w:color="auto"/>
        <w:bottom w:val="none" w:sz="0" w:space="0" w:color="auto"/>
        <w:right w:val="none" w:sz="0" w:space="0" w:color="auto"/>
      </w:divBdr>
    </w:div>
    <w:div w:id="723065579">
      <w:bodyDiv w:val="1"/>
      <w:marLeft w:val="0"/>
      <w:marRight w:val="0"/>
      <w:marTop w:val="0"/>
      <w:marBottom w:val="0"/>
      <w:divBdr>
        <w:top w:val="none" w:sz="0" w:space="0" w:color="auto"/>
        <w:left w:val="none" w:sz="0" w:space="0" w:color="auto"/>
        <w:bottom w:val="none" w:sz="0" w:space="0" w:color="auto"/>
        <w:right w:val="none" w:sz="0" w:space="0" w:color="auto"/>
      </w:divBdr>
    </w:div>
    <w:div w:id="741678560">
      <w:bodyDiv w:val="1"/>
      <w:marLeft w:val="0"/>
      <w:marRight w:val="0"/>
      <w:marTop w:val="0"/>
      <w:marBottom w:val="0"/>
      <w:divBdr>
        <w:top w:val="none" w:sz="0" w:space="0" w:color="auto"/>
        <w:left w:val="none" w:sz="0" w:space="0" w:color="auto"/>
        <w:bottom w:val="none" w:sz="0" w:space="0" w:color="auto"/>
        <w:right w:val="none" w:sz="0" w:space="0" w:color="auto"/>
      </w:divBdr>
    </w:div>
    <w:div w:id="746996933">
      <w:bodyDiv w:val="1"/>
      <w:marLeft w:val="0"/>
      <w:marRight w:val="0"/>
      <w:marTop w:val="0"/>
      <w:marBottom w:val="0"/>
      <w:divBdr>
        <w:top w:val="none" w:sz="0" w:space="0" w:color="auto"/>
        <w:left w:val="none" w:sz="0" w:space="0" w:color="auto"/>
        <w:bottom w:val="none" w:sz="0" w:space="0" w:color="auto"/>
        <w:right w:val="none" w:sz="0" w:space="0" w:color="auto"/>
      </w:divBdr>
    </w:div>
    <w:div w:id="865295865">
      <w:bodyDiv w:val="1"/>
      <w:marLeft w:val="0"/>
      <w:marRight w:val="0"/>
      <w:marTop w:val="0"/>
      <w:marBottom w:val="0"/>
      <w:divBdr>
        <w:top w:val="none" w:sz="0" w:space="0" w:color="auto"/>
        <w:left w:val="none" w:sz="0" w:space="0" w:color="auto"/>
        <w:bottom w:val="none" w:sz="0" w:space="0" w:color="auto"/>
        <w:right w:val="none" w:sz="0" w:space="0" w:color="auto"/>
      </w:divBdr>
    </w:div>
    <w:div w:id="1004211771">
      <w:bodyDiv w:val="1"/>
      <w:marLeft w:val="0"/>
      <w:marRight w:val="0"/>
      <w:marTop w:val="0"/>
      <w:marBottom w:val="0"/>
      <w:divBdr>
        <w:top w:val="none" w:sz="0" w:space="0" w:color="auto"/>
        <w:left w:val="none" w:sz="0" w:space="0" w:color="auto"/>
        <w:bottom w:val="none" w:sz="0" w:space="0" w:color="auto"/>
        <w:right w:val="none" w:sz="0" w:space="0" w:color="auto"/>
      </w:divBdr>
    </w:div>
    <w:div w:id="1009916741">
      <w:bodyDiv w:val="1"/>
      <w:marLeft w:val="0"/>
      <w:marRight w:val="0"/>
      <w:marTop w:val="0"/>
      <w:marBottom w:val="0"/>
      <w:divBdr>
        <w:top w:val="none" w:sz="0" w:space="0" w:color="auto"/>
        <w:left w:val="none" w:sz="0" w:space="0" w:color="auto"/>
        <w:bottom w:val="none" w:sz="0" w:space="0" w:color="auto"/>
        <w:right w:val="none" w:sz="0" w:space="0" w:color="auto"/>
      </w:divBdr>
    </w:div>
    <w:div w:id="1170214429">
      <w:bodyDiv w:val="1"/>
      <w:marLeft w:val="0"/>
      <w:marRight w:val="0"/>
      <w:marTop w:val="0"/>
      <w:marBottom w:val="0"/>
      <w:divBdr>
        <w:top w:val="none" w:sz="0" w:space="0" w:color="auto"/>
        <w:left w:val="none" w:sz="0" w:space="0" w:color="auto"/>
        <w:bottom w:val="none" w:sz="0" w:space="0" w:color="auto"/>
        <w:right w:val="none" w:sz="0" w:space="0" w:color="auto"/>
      </w:divBdr>
    </w:div>
    <w:div w:id="1244880203">
      <w:bodyDiv w:val="1"/>
      <w:marLeft w:val="0"/>
      <w:marRight w:val="0"/>
      <w:marTop w:val="0"/>
      <w:marBottom w:val="0"/>
      <w:divBdr>
        <w:top w:val="none" w:sz="0" w:space="0" w:color="auto"/>
        <w:left w:val="none" w:sz="0" w:space="0" w:color="auto"/>
        <w:bottom w:val="none" w:sz="0" w:space="0" w:color="auto"/>
        <w:right w:val="none" w:sz="0" w:space="0" w:color="auto"/>
      </w:divBdr>
    </w:div>
    <w:div w:id="1253928026">
      <w:bodyDiv w:val="1"/>
      <w:marLeft w:val="0"/>
      <w:marRight w:val="0"/>
      <w:marTop w:val="0"/>
      <w:marBottom w:val="0"/>
      <w:divBdr>
        <w:top w:val="none" w:sz="0" w:space="0" w:color="auto"/>
        <w:left w:val="none" w:sz="0" w:space="0" w:color="auto"/>
        <w:bottom w:val="none" w:sz="0" w:space="0" w:color="auto"/>
        <w:right w:val="none" w:sz="0" w:space="0" w:color="auto"/>
      </w:divBdr>
    </w:div>
    <w:div w:id="1277981110">
      <w:bodyDiv w:val="1"/>
      <w:marLeft w:val="0"/>
      <w:marRight w:val="0"/>
      <w:marTop w:val="0"/>
      <w:marBottom w:val="0"/>
      <w:divBdr>
        <w:top w:val="none" w:sz="0" w:space="0" w:color="auto"/>
        <w:left w:val="none" w:sz="0" w:space="0" w:color="auto"/>
        <w:bottom w:val="none" w:sz="0" w:space="0" w:color="auto"/>
        <w:right w:val="none" w:sz="0" w:space="0" w:color="auto"/>
      </w:divBdr>
    </w:div>
    <w:div w:id="1286621683">
      <w:bodyDiv w:val="1"/>
      <w:marLeft w:val="0"/>
      <w:marRight w:val="0"/>
      <w:marTop w:val="0"/>
      <w:marBottom w:val="0"/>
      <w:divBdr>
        <w:top w:val="none" w:sz="0" w:space="0" w:color="auto"/>
        <w:left w:val="none" w:sz="0" w:space="0" w:color="auto"/>
        <w:bottom w:val="none" w:sz="0" w:space="0" w:color="auto"/>
        <w:right w:val="none" w:sz="0" w:space="0" w:color="auto"/>
      </w:divBdr>
    </w:div>
    <w:div w:id="1301230228">
      <w:bodyDiv w:val="1"/>
      <w:marLeft w:val="0"/>
      <w:marRight w:val="0"/>
      <w:marTop w:val="0"/>
      <w:marBottom w:val="0"/>
      <w:divBdr>
        <w:top w:val="none" w:sz="0" w:space="0" w:color="auto"/>
        <w:left w:val="none" w:sz="0" w:space="0" w:color="auto"/>
        <w:bottom w:val="none" w:sz="0" w:space="0" w:color="auto"/>
        <w:right w:val="none" w:sz="0" w:space="0" w:color="auto"/>
      </w:divBdr>
    </w:div>
    <w:div w:id="1323313091">
      <w:bodyDiv w:val="1"/>
      <w:marLeft w:val="0"/>
      <w:marRight w:val="0"/>
      <w:marTop w:val="0"/>
      <w:marBottom w:val="0"/>
      <w:divBdr>
        <w:top w:val="none" w:sz="0" w:space="0" w:color="auto"/>
        <w:left w:val="none" w:sz="0" w:space="0" w:color="auto"/>
        <w:bottom w:val="none" w:sz="0" w:space="0" w:color="auto"/>
        <w:right w:val="none" w:sz="0" w:space="0" w:color="auto"/>
      </w:divBdr>
    </w:div>
    <w:div w:id="1371492470">
      <w:bodyDiv w:val="1"/>
      <w:marLeft w:val="0"/>
      <w:marRight w:val="0"/>
      <w:marTop w:val="0"/>
      <w:marBottom w:val="0"/>
      <w:divBdr>
        <w:top w:val="none" w:sz="0" w:space="0" w:color="auto"/>
        <w:left w:val="none" w:sz="0" w:space="0" w:color="auto"/>
        <w:bottom w:val="none" w:sz="0" w:space="0" w:color="auto"/>
        <w:right w:val="none" w:sz="0" w:space="0" w:color="auto"/>
      </w:divBdr>
    </w:div>
    <w:div w:id="1469009586">
      <w:bodyDiv w:val="1"/>
      <w:marLeft w:val="0"/>
      <w:marRight w:val="0"/>
      <w:marTop w:val="0"/>
      <w:marBottom w:val="0"/>
      <w:divBdr>
        <w:top w:val="none" w:sz="0" w:space="0" w:color="auto"/>
        <w:left w:val="none" w:sz="0" w:space="0" w:color="auto"/>
        <w:bottom w:val="none" w:sz="0" w:space="0" w:color="auto"/>
        <w:right w:val="none" w:sz="0" w:space="0" w:color="auto"/>
      </w:divBdr>
    </w:div>
    <w:div w:id="1517764497">
      <w:bodyDiv w:val="1"/>
      <w:marLeft w:val="0"/>
      <w:marRight w:val="0"/>
      <w:marTop w:val="0"/>
      <w:marBottom w:val="0"/>
      <w:divBdr>
        <w:top w:val="none" w:sz="0" w:space="0" w:color="auto"/>
        <w:left w:val="none" w:sz="0" w:space="0" w:color="auto"/>
        <w:bottom w:val="none" w:sz="0" w:space="0" w:color="auto"/>
        <w:right w:val="none" w:sz="0" w:space="0" w:color="auto"/>
      </w:divBdr>
    </w:div>
    <w:div w:id="1522818817">
      <w:bodyDiv w:val="1"/>
      <w:marLeft w:val="0"/>
      <w:marRight w:val="0"/>
      <w:marTop w:val="0"/>
      <w:marBottom w:val="0"/>
      <w:divBdr>
        <w:top w:val="none" w:sz="0" w:space="0" w:color="auto"/>
        <w:left w:val="none" w:sz="0" w:space="0" w:color="auto"/>
        <w:bottom w:val="none" w:sz="0" w:space="0" w:color="auto"/>
        <w:right w:val="none" w:sz="0" w:space="0" w:color="auto"/>
      </w:divBdr>
    </w:div>
    <w:div w:id="1530795635">
      <w:bodyDiv w:val="1"/>
      <w:marLeft w:val="0"/>
      <w:marRight w:val="0"/>
      <w:marTop w:val="0"/>
      <w:marBottom w:val="0"/>
      <w:divBdr>
        <w:top w:val="none" w:sz="0" w:space="0" w:color="auto"/>
        <w:left w:val="none" w:sz="0" w:space="0" w:color="auto"/>
        <w:bottom w:val="none" w:sz="0" w:space="0" w:color="auto"/>
        <w:right w:val="none" w:sz="0" w:space="0" w:color="auto"/>
      </w:divBdr>
    </w:div>
    <w:div w:id="1559365382">
      <w:bodyDiv w:val="1"/>
      <w:marLeft w:val="0"/>
      <w:marRight w:val="0"/>
      <w:marTop w:val="0"/>
      <w:marBottom w:val="0"/>
      <w:divBdr>
        <w:top w:val="none" w:sz="0" w:space="0" w:color="auto"/>
        <w:left w:val="none" w:sz="0" w:space="0" w:color="auto"/>
        <w:bottom w:val="none" w:sz="0" w:space="0" w:color="auto"/>
        <w:right w:val="none" w:sz="0" w:space="0" w:color="auto"/>
      </w:divBdr>
    </w:div>
    <w:div w:id="1566454271">
      <w:bodyDiv w:val="1"/>
      <w:marLeft w:val="0"/>
      <w:marRight w:val="0"/>
      <w:marTop w:val="0"/>
      <w:marBottom w:val="0"/>
      <w:divBdr>
        <w:top w:val="none" w:sz="0" w:space="0" w:color="auto"/>
        <w:left w:val="none" w:sz="0" w:space="0" w:color="auto"/>
        <w:bottom w:val="none" w:sz="0" w:space="0" w:color="auto"/>
        <w:right w:val="none" w:sz="0" w:space="0" w:color="auto"/>
      </w:divBdr>
    </w:div>
    <w:div w:id="1572815406">
      <w:bodyDiv w:val="1"/>
      <w:marLeft w:val="0"/>
      <w:marRight w:val="0"/>
      <w:marTop w:val="0"/>
      <w:marBottom w:val="0"/>
      <w:divBdr>
        <w:top w:val="none" w:sz="0" w:space="0" w:color="auto"/>
        <w:left w:val="none" w:sz="0" w:space="0" w:color="auto"/>
        <w:bottom w:val="none" w:sz="0" w:space="0" w:color="auto"/>
        <w:right w:val="none" w:sz="0" w:space="0" w:color="auto"/>
      </w:divBdr>
    </w:div>
    <w:div w:id="1589077289">
      <w:bodyDiv w:val="1"/>
      <w:marLeft w:val="0"/>
      <w:marRight w:val="0"/>
      <w:marTop w:val="0"/>
      <w:marBottom w:val="0"/>
      <w:divBdr>
        <w:top w:val="none" w:sz="0" w:space="0" w:color="auto"/>
        <w:left w:val="none" w:sz="0" w:space="0" w:color="auto"/>
        <w:bottom w:val="none" w:sz="0" w:space="0" w:color="auto"/>
        <w:right w:val="none" w:sz="0" w:space="0" w:color="auto"/>
      </w:divBdr>
    </w:div>
    <w:div w:id="1603875237">
      <w:bodyDiv w:val="1"/>
      <w:marLeft w:val="0"/>
      <w:marRight w:val="0"/>
      <w:marTop w:val="0"/>
      <w:marBottom w:val="0"/>
      <w:divBdr>
        <w:top w:val="none" w:sz="0" w:space="0" w:color="auto"/>
        <w:left w:val="none" w:sz="0" w:space="0" w:color="auto"/>
        <w:bottom w:val="none" w:sz="0" w:space="0" w:color="auto"/>
        <w:right w:val="none" w:sz="0" w:space="0" w:color="auto"/>
      </w:divBdr>
    </w:div>
    <w:div w:id="1609241287">
      <w:bodyDiv w:val="1"/>
      <w:marLeft w:val="0"/>
      <w:marRight w:val="0"/>
      <w:marTop w:val="0"/>
      <w:marBottom w:val="0"/>
      <w:divBdr>
        <w:top w:val="none" w:sz="0" w:space="0" w:color="auto"/>
        <w:left w:val="none" w:sz="0" w:space="0" w:color="auto"/>
        <w:bottom w:val="none" w:sz="0" w:space="0" w:color="auto"/>
        <w:right w:val="none" w:sz="0" w:space="0" w:color="auto"/>
      </w:divBdr>
    </w:div>
    <w:div w:id="1623733936">
      <w:bodyDiv w:val="1"/>
      <w:marLeft w:val="0"/>
      <w:marRight w:val="0"/>
      <w:marTop w:val="0"/>
      <w:marBottom w:val="0"/>
      <w:divBdr>
        <w:top w:val="none" w:sz="0" w:space="0" w:color="auto"/>
        <w:left w:val="none" w:sz="0" w:space="0" w:color="auto"/>
        <w:bottom w:val="none" w:sz="0" w:space="0" w:color="auto"/>
        <w:right w:val="none" w:sz="0" w:space="0" w:color="auto"/>
      </w:divBdr>
    </w:div>
    <w:div w:id="1647469639">
      <w:bodyDiv w:val="1"/>
      <w:marLeft w:val="0"/>
      <w:marRight w:val="0"/>
      <w:marTop w:val="0"/>
      <w:marBottom w:val="0"/>
      <w:divBdr>
        <w:top w:val="none" w:sz="0" w:space="0" w:color="auto"/>
        <w:left w:val="none" w:sz="0" w:space="0" w:color="auto"/>
        <w:bottom w:val="none" w:sz="0" w:space="0" w:color="auto"/>
        <w:right w:val="none" w:sz="0" w:space="0" w:color="auto"/>
      </w:divBdr>
    </w:div>
    <w:div w:id="1652903004">
      <w:bodyDiv w:val="1"/>
      <w:marLeft w:val="0"/>
      <w:marRight w:val="0"/>
      <w:marTop w:val="0"/>
      <w:marBottom w:val="0"/>
      <w:divBdr>
        <w:top w:val="none" w:sz="0" w:space="0" w:color="auto"/>
        <w:left w:val="none" w:sz="0" w:space="0" w:color="auto"/>
        <w:bottom w:val="none" w:sz="0" w:space="0" w:color="auto"/>
        <w:right w:val="none" w:sz="0" w:space="0" w:color="auto"/>
      </w:divBdr>
    </w:div>
    <w:div w:id="1779133504">
      <w:bodyDiv w:val="1"/>
      <w:marLeft w:val="0"/>
      <w:marRight w:val="0"/>
      <w:marTop w:val="0"/>
      <w:marBottom w:val="0"/>
      <w:divBdr>
        <w:top w:val="none" w:sz="0" w:space="0" w:color="auto"/>
        <w:left w:val="none" w:sz="0" w:space="0" w:color="auto"/>
        <w:bottom w:val="none" w:sz="0" w:space="0" w:color="auto"/>
        <w:right w:val="none" w:sz="0" w:space="0" w:color="auto"/>
      </w:divBdr>
    </w:div>
    <w:div w:id="1810173790">
      <w:bodyDiv w:val="1"/>
      <w:marLeft w:val="0"/>
      <w:marRight w:val="0"/>
      <w:marTop w:val="0"/>
      <w:marBottom w:val="0"/>
      <w:divBdr>
        <w:top w:val="none" w:sz="0" w:space="0" w:color="auto"/>
        <w:left w:val="none" w:sz="0" w:space="0" w:color="auto"/>
        <w:bottom w:val="none" w:sz="0" w:space="0" w:color="auto"/>
        <w:right w:val="none" w:sz="0" w:space="0" w:color="auto"/>
      </w:divBdr>
    </w:div>
    <w:div w:id="2016688325">
      <w:bodyDiv w:val="1"/>
      <w:marLeft w:val="0"/>
      <w:marRight w:val="0"/>
      <w:marTop w:val="0"/>
      <w:marBottom w:val="0"/>
      <w:divBdr>
        <w:top w:val="none" w:sz="0" w:space="0" w:color="auto"/>
        <w:left w:val="none" w:sz="0" w:space="0" w:color="auto"/>
        <w:bottom w:val="none" w:sz="0" w:space="0" w:color="auto"/>
        <w:right w:val="none" w:sz="0" w:space="0" w:color="auto"/>
      </w:divBdr>
    </w:div>
    <w:div w:id="2017342692">
      <w:bodyDiv w:val="1"/>
      <w:marLeft w:val="0"/>
      <w:marRight w:val="0"/>
      <w:marTop w:val="0"/>
      <w:marBottom w:val="0"/>
      <w:divBdr>
        <w:top w:val="none" w:sz="0" w:space="0" w:color="auto"/>
        <w:left w:val="none" w:sz="0" w:space="0" w:color="auto"/>
        <w:bottom w:val="none" w:sz="0" w:space="0" w:color="auto"/>
        <w:right w:val="none" w:sz="0" w:space="0" w:color="auto"/>
      </w:divBdr>
    </w:div>
    <w:div w:id="2023706283">
      <w:bodyDiv w:val="1"/>
      <w:marLeft w:val="0"/>
      <w:marRight w:val="0"/>
      <w:marTop w:val="0"/>
      <w:marBottom w:val="0"/>
      <w:divBdr>
        <w:top w:val="none" w:sz="0" w:space="0" w:color="auto"/>
        <w:left w:val="none" w:sz="0" w:space="0" w:color="auto"/>
        <w:bottom w:val="none" w:sz="0" w:space="0" w:color="auto"/>
        <w:right w:val="none" w:sz="0" w:space="0" w:color="auto"/>
      </w:divBdr>
    </w:div>
    <w:div w:id="2075621498">
      <w:bodyDiv w:val="1"/>
      <w:marLeft w:val="0"/>
      <w:marRight w:val="0"/>
      <w:marTop w:val="0"/>
      <w:marBottom w:val="0"/>
      <w:divBdr>
        <w:top w:val="none" w:sz="0" w:space="0" w:color="auto"/>
        <w:left w:val="none" w:sz="0" w:space="0" w:color="auto"/>
        <w:bottom w:val="none" w:sz="0" w:space="0" w:color="auto"/>
        <w:right w:val="none" w:sz="0" w:space="0" w:color="auto"/>
      </w:divBdr>
    </w:div>
    <w:div w:id="21016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ps.gov/moja/learn/nature/upload/201204MOJAscience.pdf" TargetMode="External"/><Relationship Id="rId2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jpeg"/><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yperlink" Target="https://bugguide.net/node/view/787796" TargetMode="External"/><Relationship Id="rId17" Type="http://schemas.openxmlformats.org/officeDocument/2006/relationships/hyperlink" Target="https://bugguide.net/node/view/117329" TargetMode="External"/><Relationship Id="rId18" Type="http://schemas.openxmlformats.org/officeDocument/2006/relationships/hyperlink" Target="https://bugguide.net/node/view/14738"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134D5-10A0-F542-B8A3-06BC60877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40</Pages>
  <Words>22784</Words>
  <Characters>129872</Characters>
  <Application>Microsoft Macintosh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zenrunner</cp:lastModifiedBy>
  <cp:revision>319</cp:revision>
  <dcterms:created xsi:type="dcterms:W3CDTF">2018-09-11T20:19:00Z</dcterms:created>
  <dcterms:modified xsi:type="dcterms:W3CDTF">2018-10-10T00:30:00Z</dcterms:modified>
</cp:coreProperties>
</file>